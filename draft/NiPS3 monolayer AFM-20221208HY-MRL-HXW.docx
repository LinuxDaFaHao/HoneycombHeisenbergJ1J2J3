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F20BCC" w14:textId="77777777" w:rsidR="00631EC8" w:rsidRPr="00D734EE" w:rsidRDefault="005723CB" w:rsidP="007726D1">
      <w:pPr>
        <w:jc w:val="center"/>
        <w:rPr>
          <w:b/>
          <w:sz w:val="32"/>
          <w:szCs w:val="32"/>
        </w:rPr>
      </w:pPr>
      <w:r w:rsidRPr="00D734EE">
        <w:rPr>
          <w:rFonts w:hint="eastAsia"/>
          <w:b/>
          <w:sz w:val="32"/>
          <w:szCs w:val="32"/>
        </w:rPr>
        <w:t>Obs</w:t>
      </w:r>
      <w:r w:rsidRPr="00D734EE">
        <w:rPr>
          <w:b/>
          <w:sz w:val="32"/>
          <w:szCs w:val="32"/>
        </w:rPr>
        <w:t>ervation of robust magnetic order in monolayer NiPS</w:t>
      </w:r>
      <w:r w:rsidRPr="00D734EE">
        <w:rPr>
          <w:b/>
          <w:sz w:val="32"/>
          <w:szCs w:val="32"/>
          <w:vertAlign w:val="subscript"/>
        </w:rPr>
        <w:t>3</w:t>
      </w:r>
    </w:p>
    <w:p w14:paraId="32BB7B6F" w14:textId="762615E6" w:rsidR="005723CB" w:rsidRPr="00D734EE" w:rsidRDefault="00896B50" w:rsidP="00896B50">
      <w:pPr>
        <w:spacing w:line="360" w:lineRule="auto"/>
      </w:pPr>
      <w:r w:rsidRPr="00D734EE">
        <w:rPr>
          <w:rFonts w:hint="eastAsia"/>
        </w:rPr>
        <w:t>L</w:t>
      </w:r>
      <w:r w:rsidRPr="00D734EE">
        <w:t>ili Hu</w:t>
      </w:r>
      <w:r w:rsidRPr="00D734EE">
        <w:rPr>
          <w:vertAlign w:val="superscript"/>
        </w:rPr>
        <w:t>1</w:t>
      </w:r>
      <w:r w:rsidRPr="00D734EE">
        <w:rPr>
          <w:color w:val="000000"/>
          <w:kern w:val="0"/>
          <w:position w:val="2"/>
          <w:sz w:val="28"/>
          <w:szCs w:val="28"/>
          <w:vertAlign w:val="superscript"/>
        </w:rPr>
        <w:t>†</w:t>
      </w:r>
      <w:r w:rsidRPr="00D734EE">
        <w:t xml:space="preserve">, </w:t>
      </w:r>
      <w:r w:rsidRPr="00D734EE">
        <w:rPr>
          <w:rFonts w:hint="eastAsia"/>
        </w:rPr>
        <w:t>H</w:t>
      </w:r>
      <w:r w:rsidRPr="00D734EE">
        <w:t>ao-Xin Wang</w:t>
      </w:r>
      <w:r w:rsidRPr="00D734EE">
        <w:rPr>
          <w:vertAlign w:val="superscript"/>
        </w:rPr>
        <w:t>4</w:t>
      </w:r>
      <w:r w:rsidRPr="00D734EE">
        <w:rPr>
          <w:color w:val="000000"/>
          <w:kern w:val="0"/>
          <w:position w:val="2"/>
          <w:sz w:val="28"/>
          <w:szCs w:val="28"/>
          <w:vertAlign w:val="superscript"/>
        </w:rPr>
        <w:t>†</w:t>
      </w:r>
      <w:r w:rsidRPr="00D734EE">
        <w:t>, Yuzhong Chen</w:t>
      </w:r>
      <w:r w:rsidRPr="00D734EE">
        <w:rPr>
          <w:vertAlign w:val="superscript"/>
        </w:rPr>
        <w:t>1</w:t>
      </w:r>
      <w:r w:rsidRPr="00D734EE">
        <w:t>, Kang Xu</w:t>
      </w:r>
      <w:r w:rsidRPr="00D734EE">
        <w:rPr>
          <w:vertAlign w:val="superscript"/>
        </w:rPr>
        <w:t>2</w:t>
      </w:r>
      <w:r w:rsidRPr="00D734EE">
        <w:t>, Ming-Rui Li</w:t>
      </w:r>
      <w:r w:rsidRPr="00D734EE">
        <w:rPr>
          <w:vertAlign w:val="superscript"/>
        </w:rPr>
        <w:t>4</w:t>
      </w:r>
      <w:r w:rsidRPr="00D734EE">
        <w:t>, Haiyun Liu</w:t>
      </w:r>
      <w:r w:rsidRPr="00D734EE">
        <w:rPr>
          <w:vertAlign w:val="superscript"/>
        </w:rPr>
        <w:t>1</w:t>
      </w:r>
      <w:r w:rsidRPr="00D734EE">
        <w:t>, Peng Gu</w:t>
      </w:r>
      <w:r w:rsidRPr="00D734EE">
        <w:rPr>
          <w:vertAlign w:val="superscript"/>
        </w:rPr>
        <w:t>1</w:t>
      </w:r>
      <w:r w:rsidRPr="00D734EE">
        <w:t>, Ke Wu</w:t>
      </w:r>
      <w:r w:rsidRPr="00D734EE">
        <w:rPr>
          <w:vertAlign w:val="superscript"/>
        </w:rPr>
        <w:t>3</w:t>
      </w:r>
      <w:r w:rsidRPr="00D734EE">
        <w:t>, Yubin Wang</w:t>
      </w:r>
      <w:r w:rsidRPr="00D734EE">
        <w:rPr>
          <w:vertAlign w:val="superscript"/>
        </w:rPr>
        <w:t>2</w:t>
      </w:r>
      <w:r w:rsidRPr="00D734EE">
        <w:t>, Mengdi Zhang</w:t>
      </w:r>
      <w:r w:rsidRPr="00D734EE">
        <w:rPr>
          <w:vertAlign w:val="superscript"/>
        </w:rPr>
        <w:t>1</w:t>
      </w:r>
      <w:r w:rsidRPr="00D734EE">
        <w:t>, Hong Yao</w:t>
      </w:r>
      <w:ins w:id="0" w:author="Hong Yao" w:date="2022-12-03T18:22:00Z">
        <w:r w:rsidR="007F2A2B">
          <w:rPr>
            <w:vertAlign w:val="superscript"/>
          </w:rPr>
          <w:t>4</w:t>
        </w:r>
      </w:ins>
      <w:del w:id="1" w:author="Hong Yao" w:date="2022-12-03T18:22:00Z">
        <w:r w:rsidRPr="00D734EE" w:rsidDel="007F2A2B">
          <w:rPr>
            <w:vertAlign w:val="superscript"/>
          </w:rPr>
          <w:delText>2</w:delText>
        </w:r>
      </w:del>
      <w:r w:rsidRPr="00D734EE">
        <w:rPr>
          <w:vertAlign w:val="superscript"/>
        </w:rPr>
        <w:t>,</w:t>
      </w:r>
      <w:ins w:id="2" w:author="Hong Yao" w:date="2022-12-03T18:22:00Z">
        <w:r w:rsidR="007F2A2B">
          <w:rPr>
            <w:vertAlign w:val="superscript"/>
          </w:rPr>
          <w:t>2</w:t>
        </w:r>
      </w:ins>
      <w:del w:id="3" w:author="Hong Yao" w:date="2022-12-03T18:22:00Z">
        <w:r w:rsidRPr="00D734EE" w:rsidDel="007F2A2B">
          <w:rPr>
            <w:vertAlign w:val="superscript"/>
          </w:rPr>
          <w:delText>4*</w:delText>
        </w:r>
      </w:del>
      <w:r w:rsidRPr="00D734EE">
        <w:rPr>
          <w:rFonts w:hint="eastAsia"/>
        </w:rPr>
        <w:t>,</w:t>
      </w:r>
      <w:r w:rsidRPr="00D734EE">
        <w:t xml:space="preserve"> Qihua Xiong</w:t>
      </w:r>
      <w:r w:rsidRPr="00D734EE">
        <w:rPr>
          <w:vertAlign w:val="superscript"/>
        </w:rPr>
        <w:t>2,1*</w:t>
      </w:r>
    </w:p>
    <w:p w14:paraId="0D8880D9" w14:textId="604441A3" w:rsidR="005723CB" w:rsidRPr="00D734EE" w:rsidRDefault="005723CB" w:rsidP="00F96B0D">
      <w:pPr>
        <w:spacing w:line="360" w:lineRule="auto"/>
        <w:jc w:val="center"/>
        <w:rPr>
          <w:sz w:val="22"/>
          <w:szCs w:val="22"/>
        </w:rPr>
      </w:pPr>
      <w:r w:rsidRPr="00D734EE">
        <w:rPr>
          <w:sz w:val="22"/>
          <w:szCs w:val="22"/>
          <w:vertAlign w:val="superscript"/>
        </w:rPr>
        <w:t>1</w:t>
      </w:r>
      <w:r w:rsidR="00447F48" w:rsidRPr="00D734EE">
        <w:rPr>
          <w:i/>
          <w:sz w:val="22"/>
          <w:szCs w:val="22"/>
        </w:rPr>
        <w:t xml:space="preserve"> </w:t>
      </w:r>
      <w:r w:rsidRPr="00D734EE">
        <w:rPr>
          <w:rStyle w:val="fontstyle01"/>
          <w:i/>
          <w:sz w:val="22"/>
          <w:szCs w:val="22"/>
        </w:rPr>
        <w:t>Beijing Academy of Quantum Information Sciences, Beijing 100193, P.R. China</w:t>
      </w:r>
    </w:p>
    <w:p w14:paraId="48C3C977" w14:textId="43519EB7" w:rsidR="005723CB" w:rsidRPr="00D734EE" w:rsidRDefault="005723CB" w:rsidP="00F96B0D">
      <w:pPr>
        <w:spacing w:line="360" w:lineRule="auto"/>
        <w:jc w:val="center"/>
        <w:rPr>
          <w:sz w:val="22"/>
          <w:szCs w:val="22"/>
        </w:rPr>
      </w:pPr>
      <w:r w:rsidRPr="00D734EE">
        <w:rPr>
          <w:sz w:val="22"/>
          <w:szCs w:val="22"/>
          <w:vertAlign w:val="superscript"/>
        </w:rPr>
        <w:t>2</w:t>
      </w:r>
      <w:r w:rsidR="0072380E" w:rsidRPr="00D734EE">
        <w:rPr>
          <w:sz w:val="22"/>
          <w:szCs w:val="22"/>
        </w:rPr>
        <w:t xml:space="preserve"> </w:t>
      </w:r>
      <w:r w:rsidRPr="00D734EE">
        <w:rPr>
          <w:i/>
          <w:sz w:val="22"/>
          <w:szCs w:val="22"/>
        </w:rPr>
        <w:t>State Key Laboratory of Low-Dimensional Quantum Physics and Department of Physics, Tsinghua University, Beijing 100084, P.R. China</w:t>
      </w:r>
    </w:p>
    <w:p w14:paraId="1A14C2C2" w14:textId="2D429B89" w:rsidR="005723CB" w:rsidRPr="00D734EE" w:rsidRDefault="005723CB" w:rsidP="00F96B0D">
      <w:pPr>
        <w:spacing w:line="360" w:lineRule="auto"/>
        <w:jc w:val="center"/>
        <w:rPr>
          <w:sz w:val="22"/>
          <w:szCs w:val="22"/>
        </w:rPr>
      </w:pPr>
      <w:r w:rsidRPr="00D734EE">
        <w:rPr>
          <w:rFonts w:hint="eastAsia"/>
          <w:sz w:val="22"/>
          <w:szCs w:val="22"/>
          <w:vertAlign w:val="superscript"/>
        </w:rPr>
        <w:t>3</w:t>
      </w:r>
      <w:r w:rsidR="0072380E" w:rsidRPr="00D734EE">
        <w:rPr>
          <w:sz w:val="22"/>
          <w:szCs w:val="22"/>
        </w:rPr>
        <w:t xml:space="preserve"> </w:t>
      </w:r>
      <w:r w:rsidRPr="00D734EE">
        <w:rPr>
          <w:i/>
          <w:sz w:val="22"/>
          <w:szCs w:val="22"/>
        </w:rPr>
        <w:t>School of Physics and Technology and Key Laboratory of Artificial Micro- and Nano-structures of Ministry of Education, Wuhan University, Wuhan 430072, China</w:t>
      </w:r>
    </w:p>
    <w:p w14:paraId="70D2591C" w14:textId="6F55B46D" w:rsidR="005432E5" w:rsidRPr="00D734EE" w:rsidRDefault="005432E5" w:rsidP="00F96B0D">
      <w:pPr>
        <w:spacing w:line="360" w:lineRule="auto"/>
        <w:jc w:val="center"/>
        <w:rPr>
          <w:sz w:val="22"/>
          <w:szCs w:val="22"/>
        </w:rPr>
      </w:pPr>
      <w:r w:rsidRPr="00D734EE">
        <w:rPr>
          <w:sz w:val="22"/>
          <w:szCs w:val="22"/>
          <w:vertAlign w:val="superscript"/>
        </w:rPr>
        <w:t>4</w:t>
      </w:r>
      <w:r w:rsidR="0072380E" w:rsidRPr="00D734EE">
        <w:rPr>
          <w:sz w:val="22"/>
          <w:szCs w:val="22"/>
        </w:rPr>
        <w:t xml:space="preserve"> </w:t>
      </w:r>
      <w:r w:rsidRPr="00D734EE">
        <w:rPr>
          <w:i/>
          <w:sz w:val="22"/>
          <w:szCs w:val="22"/>
        </w:rPr>
        <w:t>Institute for Advanced Study, Tsinghua University, Beijing, China</w:t>
      </w:r>
    </w:p>
    <w:p w14:paraId="20C997D4" w14:textId="75A29324" w:rsidR="005432E5" w:rsidRPr="00D734EE" w:rsidRDefault="00447F48" w:rsidP="00F96B0D">
      <w:pPr>
        <w:spacing w:line="360" w:lineRule="auto"/>
        <w:jc w:val="center"/>
        <w:rPr>
          <w:sz w:val="22"/>
          <w:szCs w:val="22"/>
        </w:rPr>
      </w:pPr>
      <w:r w:rsidRPr="00D734EE">
        <w:rPr>
          <w:color w:val="000000"/>
          <w:kern w:val="0"/>
          <w:sz w:val="22"/>
          <w:szCs w:val="22"/>
        </w:rPr>
        <w:t xml:space="preserve">* Corresponding author. Email: </w:t>
      </w:r>
      <w:r w:rsidRPr="00D734EE">
        <w:rPr>
          <w:sz w:val="22"/>
          <w:szCs w:val="22"/>
        </w:rPr>
        <w:t>qihua_xiong@mail.tsinghua.edu.cn</w:t>
      </w:r>
    </w:p>
    <w:p w14:paraId="08A89CB5" w14:textId="74957E71" w:rsidR="00447F48" w:rsidRPr="00D734EE" w:rsidRDefault="0072380E" w:rsidP="00F96B0D">
      <w:pPr>
        <w:spacing w:line="360" w:lineRule="auto"/>
        <w:ind w:right="960" w:firstLineChars="100" w:firstLine="220"/>
        <w:jc w:val="center"/>
        <w:rPr>
          <w:sz w:val="22"/>
          <w:szCs w:val="22"/>
        </w:rPr>
      </w:pPr>
      <w:r w:rsidRPr="00D734EE">
        <w:rPr>
          <w:sz w:val="22"/>
          <w:szCs w:val="22"/>
        </w:rPr>
        <w:t xml:space="preserve">                         </w:t>
      </w:r>
      <w:r w:rsidR="00447F48" w:rsidRPr="00D734EE">
        <w:rPr>
          <w:sz w:val="22"/>
          <w:szCs w:val="22"/>
        </w:rPr>
        <w:t>yaohong@tsinghua.edu.cn</w:t>
      </w:r>
    </w:p>
    <w:p w14:paraId="39E58F71" w14:textId="212525C2" w:rsidR="00447F48" w:rsidRPr="00D734EE" w:rsidRDefault="00447F48" w:rsidP="00F96B0D">
      <w:pPr>
        <w:spacing w:line="360" w:lineRule="auto"/>
        <w:jc w:val="center"/>
      </w:pPr>
      <w:r w:rsidRPr="00D734EE">
        <w:rPr>
          <w:color w:val="000000"/>
          <w:kern w:val="0"/>
          <w:sz w:val="22"/>
          <w:szCs w:val="21"/>
          <w:vertAlign w:val="superscript"/>
        </w:rPr>
        <w:t xml:space="preserve">† </w:t>
      </w:r>
      <w:r w:rsidRPr="00D734EE">
        <w:rPr>
          <w:color w:val="000000"/>
          <w:kern w:val="0"/>
          <w:sz w:val="22"/>
          <w:szCs w:val="21"/>
        </w:rPr>
        <w:t>These authors contributed equally to this work</w:t>
      </w:r>
      <w:r w:rsidRPr="00D734EE">
        <w:rPr>
          <w:rFonts w:hint="eastAsia"/>
          <w:color w:val="000000"/>
          <w:kern w:val="0"/>
          <w:sz w:val="22"/>
          <w:szCs w:val="21"/>
        </w:rPr>
        <w:t>.</w:t>
      </w:r>
    </w:p>
    <w:p w14:paraId="29804EDD" w14:textId="77777777" w:rsidR="00DB6C36" w:rsidRPr="00D734EE" w:rsidRDefault="00DB6C36" w:rsidP="00DB6C36">
      <w:pPr>
        <w:spacing w:beforeLines="50" w:before="156" w:afterLines="50" w:after="156" w:line="360" w:lineRule="auto"/>
        <w:jc w:val="center"/>
        <w:rPr>
          <w:b/>
        </w:rPr>
      </w:pPr>
      <w:r w:rsidRPr="00D734EE">
        <w:rPr>
          <w:rFonts w:hint="eastAsia"/>
          <w:b/>
        </w:rPr>
        <w:t>A</w:t>
      </w:r>
      <w:r w:rsidRPr="00D734EE">
        <w:rPr>
          <w:b/>
        </w:rPr>
        <w:t>bstract</w:t>
      </w:r>
    </w:p>
    <w:p w14:paraId="3A5E4B94" w14:textId="3F2893D1" w:rsidR="00E05C0E" w:rsidRPr="00D734EE" w:rsidRDefault="005A60C6" w:rsidP="00DB6C36">
      <w:pPr>
        <w:spacing w:line="360" w:lineRule="auto"/>
      </w:pPr>
      <w:r w:rsidRPr="00D734EE">
        <w:t xml:space="preserve">Monolayer </w:t>
      </w:r>
      <w:r w:rsidR="00864850" w:rsidRPr="00D734EE">
        <w:t xml:space="preserve">ferromagnet and </w:t>
      </w:r>
      <w:r w:rsidRPr="00D734EE">
        <w:t xml:space="preserve">antiferromagnet </w:t>
      </w:r>
      <w:r w:rsidR="00D5502E" w:rsidRPr="00D734EE">
        <w:t>of XY</w:t>
      </w:r>
      <w:r w:rsidR="00D5502E" w:rsidRPr="00D734EE">
        <w:rPr>
          <w:rFonts w:hint="eastAsia"/>
        </w:rPr>
        <w:t>-</w:t>
      </w:r>
      <w:r w:rsidR="00D5502E" w:rsidRPr="00D734EE">
        <w:t xml:space="preserve">type </w:t>
      </w:r>
      <w:r w:rsidR="00864850" w:rsidRPr="00D734EE">
        <w:t>compose</w:t>
      </w:r>
      <w:r w:rsidRPr="00D734EE">
        <w:t xml:space="preserve"> a pivotal part of the two-dimensional magnet</w:t>
      </w:r>
      <w:r w:rsidR="00D5502E" w:rsidRPr="00D734EE">
        <w:t>ism</w:t>
      </w:r>
      <w:r w:rsidRPr="00D734EE">
        <w:t xml:space="preserve">, </w:t>
      </w:r>
      <w:r w:rsidR="00742E16" w:rsidRPr="00D734EE">
        <w:t>which has become one of the new frontiers in two-dimensional materials</w:t>
      </w:r>
      <w:r w:rsidRPr="00D734EE">
        <w:t xml:space="preserve">. Because of the zero </w:t>
      </w:r>
      <w:r w:rsidR="00632CBB" w:rsidRPr="00D734EE">
        <w:t>net</w:t>
      </w:r>
      <w:r w:rsidRPr="00D734EE">
        <w:t xml:space="preserve"> magnetic moment</w:t>
      </w:r>
      <w:r w:rsidR="00D5502E" w:rsidRPr="00D734EE">
        <w:t xml:space="preserve"> and </w:t>
      </w:r>
      <w:ins w:id="4" w:author="Hong Yao" w:date="2022-12-03T10:56:00Z">
        <w:r w:rsidR="00320A70">
          <w:t>strong</w:t>
        </w:r>
      </w:ins>
      <w:del w:id="5" w:author="Hong Yao" w:date="2022-12-03T10:56:00Z">
        <w:r w:rsidR="00D5502E" w:rsidRPr="00D734EE" w:rsidDel="00320A70">
          <w:delText>large</w:delText>
        </w:r>
      </w:del>
      <w:r w:rsidR="00D5502E" w:rsidRPr="00D734EE">
        <w:t xml:space="preserve"> spin fluctuation</w:t>
      </w:r>
      <w:r w:rsidRPr="00D734EE">
        <w:t xml:space="preserve">, </w:t>
      </w:r>
      <w:del w:id="6" w:author="Hong Yao" w:date="2022-12-03T10:56:00Z">
        <w:r w:rsidRPr="00D734EE" w:rsidDel="00320A70">
          <w:delText xml:space="preserve">the </w:delText>
        </w:r>
        <w:r w:rsidR="00F6548D" w:rsidRPr="00D734EE" w:rsidDel="00320A70">
          <w:delText xml:space="preserve">confirmation and </w:delText>
        </w:r>
      </w:del>
      <w:r w:rsidR="007B1355" w:rsidRPr="00D734EE">
        <w:t>investigation</w:t>
      </w:r>
      <w:ins w:id="7" w:author="Hong Yao" w:date="2022-12-03T10:56:00Z">
        <w:r w:rsidR="00320A70">
          <w:t xml:space="preserve">s and </w:t>
        </w:r>
        <w:r w:rsidR="00320A70" w:rsidRPr="00D734EE">
          <w:t>confirmation</w:t>
        </w:r>
        <w:r w:rsidR="00320A70">
          <w:t>s</w:t>
        </w:r>
      </w:ins>
      <w:r w:rsidR="007B1355" w:rsidRPr="00D734EE">
        <w:t xml:space="preserve"> </w:t>
      </w:r>
      <w:r w:rsidRPr="00D734EE">
        <w:t>of</w:t>
      </w:r>
      <w:r w:rsidR="004F167E" w:rsidRPr="00D734EE">
        <w:t xml:space="preserve"> </w:t>
      </w:r>
      <w:r w:rsidR="007B1355" w:rsidRPr="00D734EE">
        <w:t xml:space="preserve">monolayer </w:t>
      </w:r>
      <w:r w:rsidR="004F167E" w:rsidRPr="00D734EE">
        <w:t>XY-type</w:t>
      </w:r>
      <w:r w:rsidRPr="00D734EE">
        <w:t xml:space="preserve"> antiferromagnet </w:t>
      </w:r>
      <w:ins w:id="8" w:author="Hong Yao" w:date="2022-12-03T10:56:00Z">
        <w:r w:rsidR="00320A70">
          <w:t xml:space="preserve">often </w:t>
        </w:r>
      </w:ins>
      <w:r w:rsidR="007E2492" w:rsidRPr="00D734EE">
        <w:t>confront</w:t>
      </w:r>
      <w:r w:rsidR="00742E16" w:rsidRPr="00D734EE">
        <w:t xml:space="preserve"> </w:t>
      </w:r>
      <w:r w:rsidRPr="00D734EE">
        <w:t>ambiguity</w:t>
      </w:r>
      <w:del w:id="9" w:author="Hong Yao" w:date="2022-12-03T10:58:00Z">
        <w:r w:rsidRPr="00D734EE" w:rsidDel="00320A70">
          <w:delText xml:space="preserve"> </w:delText>
        </w:r>
      </w:del>
      <w:del w:id="10" w:author="Hong Yao" w:date="2022-12-03T10:57:00Z">
        <w:r w:rsidRPr="00D734EE" w:rsidDel="00320A70">
          <w:delText>occasionally</w:delText>
        </w:r>
      </w:del>
      <w:r w:rsidRPr="00D734EE">
        <w:t xml:space="preserve"> and </w:t>
      </w:r>
      <w:ins w:id="11" w:author="Hong Yao" w:date="2022-12-03T10:58:00Z">
        <w:r w:rsidR="00320A70">
          <w:t xml:space="preserve">have </w:t>
        </w:r>
      </w:ins>
      <w:r w:rsidRPr="00D734EE">
        <w:t>become</w:t>
      </w:r>
      <w:del w:id="12" w:author="Hong Yao" w:date="2022-12-03T10:58:00Z">
        <w:r w:rsidRPr="00D734EE" w:rsidDel="00320A70">
          <w:delText>s</w:delText>
        </w:r>
      </w:del>
      <w:r w:rsidRPr="00D734EE">
        <w:t xml:space="preserve"> an intriguing issue. As an important </w:t>
      </w:r>
      <w:r w:rsidR="00D5502E" w:rsidRPr="00D734EE">
        <w:t xml:space="preserve">XY-type </w:t>
      </w:r>
      <w:r w:rsidRPr="00D734EE">
        <w:t>antiferromagnet</w:t>
      </w:r>
      <w:r w:rsidR="00D5502E" w:rsidRPr="00D734EE">
        <w:t xml:space="preserve"> and </w:t>
      </w:r>
      <w:r w:rsidR="009A35BF" w:rsidRPr="00D734EE">
        <w:t xml:space="preserve">Berezinskii-Kosterlitz-Thouless (BKT) </w:t>
      </w:r>
      <w:r w:rsidR="00D5502E" w:rsidRPr="00D734EE">
        <w:t>transition candidate</w:t>
      </w:r>
      <w:r w:rsidRPr="00D734EE">
        <w:t>, whether monolayer NiPS</w:t>
      </w:r>
      <w:r w:rsidRPr="00D734EE">
        <w:rPr>
          <w:vertAlign w:val="subscript"/>
        </w:rPr>
        <w:t>3</w:t>
      </w:r>
      <w:r w:rsidRPr="00D734EE">
        <w:t xml:space="preserve"> </w:t>
      </w:r>
      <w:ins w:id="13" w:author="Hong Yao" w:date="2022-12-03T10:59:00Z">
        <w:r w:rsidR="00320A70">
          <w:t>at low temperature exhibits</w:t>
        </w:r>
      </w:ins>
      <w:del w:id="14" w:author="Hong Yao" w:date="2022-12-03T10:59:00Z">
        <w:r w:rsidRPr="00D734EE" w:rsidDel="00320A70">
          <w:delText>has</w:delText>
        </w:r>
      </w:del>
      <w:r w:rsidRPr="00D734EE">
        <w:t xml:space="preserve"> </w:t>
      </w:r>
      <w:r w:rsidR="00D5502E" w:rsidRPr="00D734EE">
        <w:t>magnetic</w:t>
      </w:r>
      <w:r w:rsidRPr="00D734EE">
        <w:t xml:space="preserve"> order </w:t>
      </w:r>
      <w:ins w:id="15" w:author="Hong Yao" w:date="2022-12-03T10:59:00Z">
        <w:r w:rsidR="00320A70">
          <w:t>remains elusive.</w:t>
        </w:r>
      </w:ins>
      <w:del w:id="16" w:author="Hong Yao" w:date="2022-12-03T10:59:00Z">
        <w:r w:rsidRPr="00D734EE" w:rsidDel="00320A70">
          <w:delText xml:space="preserve">is still controversial. </w:delText>
        </w:r>
      </w:del>
      <w:ins w:id="17" w:author="Hong Yao" w:date="2022-12-03T10:59:00Z">
        <w:r w:rsidR="00320A70">
          <w:t xml:space="preserve"> </w:t>
        </w:r>
      </w:ins>
      <w:r w:rsidR="00742E16" w:rsidRPr="00D734EE">
        <w:t>Herein we have investigated</w:t>
      </w:r>
      <w:r w:rsidRPr="00D734EE">
        <w:t xml:space="preserve"> the </w:t>
      </w:r>
      <w:r w:rsidR="00E74D77" w:rsidRPr="00D734EE">
        <w:t>helicity</w:t>
      </w:r>
      <w:r w:rsidR="00742E16" w:rsidRPr="00D734EE">
        <w:t>-</w:t>
      </w:r>
      <w:r w:rsidR="00E74D77" w:rsidRPr="00D734EE">
        <w:t xml:space="preserve">resolved Raman and ultrafast spectroscopy </w:t>
      </w:r>
      <w:r w:rsidRPr="00D734EE">
        <w:t>of NiPS</w:t>
      </w:r>
      <w:r w:rsidRPr="00D734EE">
        <w:rPr>
          <w:vertAlign w:val="subscript"/>
        </w:rPr>
        <w:t>3</w:t>
      </w:r>
      <w:r w:rsidR="006440C9" w:rsidRPr="00D734EE">
        <w:t xml:space="preserve"> from bulk to monolayer</w:t>
      </w:r>
      <w:r w:rsidR="00742E16" w:rsidRPr="00D734EE">
        <w:t xml:space="preserve"> samples</w:t>
      </w:r>
      <w:r w:rsidRPr="00D734EE">
        <w:t xml:space="preserve">. </w:t>
      </w:r>
      <w:r w:rsidR="00E74D77" w:rsidRPr="00D734EE">
        <w:t xml:space="preserve">By analyzing the intrinsic two-magnon properties and </w:t>
      </w:r>
      <w:r w:rsidR="00742E16" w:rsidRPr="00D734EE">
        <w:t xml:space="preserve">ultrafast </w:t>
      </w:r>
      <w:r w:rsidR="00E74D77" w:rsidRPr="00D734EE">
        <w:t xml:space="preserve">transient </w:t>
      </w:r>
      <w:r w:rsidR="004F3D81" w:rsidRPr="00D734EE">
        <w:t>absorptions</w:t>
      </w:r>
      <w:r w:rsidR="00E74D77" w:rsidRPr="00D734EE">
        <w:t xml:space="preserve">, we </w:t>
      </w:r>
      <w:r w:rsidR="00742E16" w:rsidRPr="00D734EE">
        <w:t xml:space="preserve">find that </w:t>
      </w:r>
      <w:r w:rsidR="00E74D77" w:rsidRPr="00D734EE">
        <w:t>monolayer</w:t>
      </w:r>
      <w:r w:rsidRPr="00D734EE">
        <w:t xml:space="preserve"> NiPS</w:t>
      </w:r>
      <w:r w:rsidRPr="00D734EE">
        <w:rPr>
          <w:vertAlign w:val="subscript"/>
        </w:rPr>
        <w:t>3</w:t>
      </w:r>
      <w:r w:rsidR="006440C9" w:rsidRPr="00D734EE">
        <w:t xml:space="preserve"> </w:t>
      </w:r>
      <w:r w:rsidR="00D5502E" w:rsidRPr="00D734EE">
        <w:t>is magnetically ordered at low temperatures with a</w:t>
      </w:r>
      <w:del w:id="18" w:author="Hong Yao" w:date="2022-12-03T11:01:00Z">
        <w:r w:rsidR="00D5502E" w:rsidRPr="00D734EE" w:rsidDel="00320A70">
          <w:delText xml:space="preserve"> possible</w:delText>
        </w:r>
      </w:del>
      <w:r w:rsidR="00D5502E" w:rsidRPr="00D734EE">
        <w:t xml:space="preserve"> BKT-transition at </w:t>
      </w:r>
      <w:r w:rsidR="00D5502E" w:rsidRPr="00D734EE">
        <w:rPr>
          <w:i/>
        </w:rPr>
        <w:t>T</w:t>
      </w:r>
      <w:r w:rsidR="00D5502E" w:rsidRPr="00D734EE">
        <w:rPr>
          <w:vertAlign w:val="subscript"/>
        </w:rPr>
        <w:t>BKT</w:t>
      </w:r>
      <w:ins w:id="19" w:author="Hong Yao" w:date="2022-12-03T11:01:00Z">
        <w:r w:rsidR="00320A70">
          <w:rPr>
            <w:vertAlign w:val="subscript"/>
          </w:rPr>
          <w:t xml:space="preserve"> </w:t>
        </w:r>
      </w:ins>
      <w:del w:id="20" w:author="Hong Yao" w:date="2022-12-03T11:01:00Z">
        <w:r w:rsidR="00D5502E" w:rsidRPr="00D734EE" w:rsidDel="00320A70">
          <w:delText xml:space="preserve"> </w:delText>
        </w:r>
      </w:del>
      <m:oMath>
        <m:r>
          <w:ins w:id="21" w:author="Hong Yao" w:date="2022-12-03T11:01:00Z">
            <m:rPr>
              <m:sty m:val="p"/>
            </m:rPr>
            <w:rPr>
              <w:rFonts w:ascii="Cambria Math" w:hAnsi="Cambria Math"/>
            </w:rPr>
            <m:t xml:space="preserve">≈ </m:t>
          </w:ins>
        </m:r>
      </m:oMath>
      <w:del w:id="22" w:author="Hong Yao" w:date="2022-12-03T11:01:00Z">
        <w:r w:rsidR="00D5502E" w:rsidRPr="00D734EE" w:rsidDel="00320A70">
          <w:delText xml:space="preserve">= </w:delText>
        </w:r>
      </w:del>
      <w:r w:rsidR="00D5502E" w:rsidRPr="00D734EE">
        <w:t>140 K</w:t>
      </w:r>
      <w:r w:rsidRPr="00D734EE">
        <w:t xml:space="preserve">. </w:t>
      </w:r>
      <w:r w:rsidR="00D5502E" w:rsidRPr="00D734EE">
        <w:t>We</w:t>
      </w:r>
      <w:r w:rsidR="00742E16" w:rsidRPr="00D734EE">
        <w:t xml:space="preserve"> have</w:t>
      </w:r>
      <w:r w:rsidR="00D5502E" w:rsidRPr="00D734EE">
        <w:t xml:space="preserve"> also </w:t>
      </w:r>
      <w:r w:rsidR="005432E5" w:rsidRPr="00D734EE">
        <w:t>performed</w:t>
      </w:r>
      <w:r w:rsidR="00D5502E" w:rsidRPr="00D734EE">
        <w:t xml:space="preserve"> </w:t>
      </w:r>
      <w:ins w:id="23" w:author="Hong Yao" w:date="2022-12-03T11:01:00Z">
        <w:r w:rsidR="00320A70">
          <w:t xml:space="preserve">large-scale </w:t>
        </w:r>
      </w:ins>
      <w:r w:rsidR="005432E5" w:rsidRPr="00D734EE">
        <w:t>density</w:t>
      </w:r>
      <w:ins w:id="24" w:author="Hong Yao" w:date="2022-12-03T11:01:00Z">
        <w:r w:rsidR="00320A70">
          <w:t>-</w:t>
        </w:r>
      </w:ins>
      <w:del w:id="25" w:author="Hong Yao" w:date="2022-12-03T11:01:00Z">
        <w:r w:rsidR="005432E5" w:rsidRPr="00D734EE" w:rsidDel="00320A70">
          <w:delText xml:space="preserve"> </w:delText>
        </w:r>
      </w:del>
      <w:r w:rsidR="005432E5" w:rsidRPr="00D734EE">
        <w:t>matrix</w:t>
      </w:r>
      <w:ins w:id="26" w:author="Hong Yao" w:date="2022-12-03T11:02:00Z">
        <w:r w:rsidR="00320A70">
          <w:t>-</w:t>
        </w:r>
      </w:ins>
      <w:del w:id="27" w:author="Hong Yao" w:date="2022-12-03T11:02:00Z">
        <w:r w:rsidR="005432E5" w:rsidRPr="00D734EE" w:rsidDel="00320A70">
          <w:delText xml:space="preserve"> </w:delText>
        </w:r>
      </w:del>
      <w:r w:rsidR="005432E5" w:rsidRPr="00D734EE">
        <w:t>renormalization</w:t>
      </w:r>
      <w:ins w:id="28" w:author="Hong Yao" w:date="2022-12-03T11:02:00Z">
        <w:r w:rsidR="00320A70">
          <w:t>-</w:t>
        </w:r>
      </w:ins>
      <w:del w:id="29" w:author="Hong Yao" w:date="2022-12-03T11:02:00Z">
        <w:r w:rsidR="005432E5" w:rsidRPr="00D734EE" w:rsidDel="00320A70">
          <w:delText xml:space="preserve"> </w:delText>
        </w:r>
      </w:del>
      <w:r w:rsidR="005432E5" w:rsidRPr="00D734EE">
        <w:t xml:space="preserve">group </w:t>
      </w:r>
      <w:del w:id="30" w:author="王 昊昕" w:date="2022-12-06T22:49:00Z">
        <w:r w:rsidR="005432E5" w:rsidRPr="00D734EE" w:rsidDel="00291DAE">
          <w:delText>(DMRG)</w:delText>
        </w:r>
        <w:r w:rsidR="0026172F" w:rsidRPr="00D734EE" w:rsidDel="00291DAE">
          <w:delText xml:space="preserve"> </w:delText>
        </w:r>
      </w:del>
      <w:r w:rsidR="0026172F" w:rsidRPr="00D734EE">
        <w:t>calculation</w:t>
      </w:r>
      <w:r w:rsidR="00F5552E" w:rsidRPr="00D734EE">
        <w:t xml:space="preserve"> </w:t>
      </w:r>
      <w:r w:rsidR="00F919FB" w:rsidRPr="00D734EE">
        <w:rPr>
          <w:rFonts w:hint="eastAsia"/>
        </w:rPr>
        <w:t>to</w:t>
      </w:r>
      <w:r w:rsidR="00F919FB" w:rsidRPr="00D734EE">
        <w:t xml:space="preserve"> </w:t>
      </w:r>
      <w:r w:rsidR="00EA5F40" w:rsidRPr="00D734EE">
        <w:t>verify the</w:t>
      </w:r>
      <w:r w:rsidR="0026172F" w:rsidRPr="00D734EE">
        <w:t xml:space="preserve"> </w:t>
      </w:r>
      <w:r w:rsidR="00EA5F40" w:rsidRPr="00D734EE">
        <w:t>zigzag-AFM magnetic</w:t>
      </w:r>
      <w:ins w:id="31" w:author="Hong Yao" w:date="2022-12-03T11:02:00Z">
        <w:r w:rsidR="00320A70">
          <w:t xml:space="preserve"> long-range order in the</w:t>
        </w:r>
      </w:ins>
      <w:r w:rsidR="0026172F" w:rsidRPr="00D734EE">
        <w:t xml:space="preserve"> ground state</w:t>
      </w:r>
      <w:r w:rsidR="005432E5" w:rsidRPr="00D734EE">
        <w:t xml:space="preserve"> </w:t>
      </w:r>
      <w:r w:rsidR="0026172F" w:rsidRPr="00D734EE">
        <w:t>and Monte</w:t>
      </w:r>
      <w:ins w:id="32" w:author="Hong Yao" w:date="2022-12-03T11:03:00Z">
        <w:r w:rsidR="00320A70">
          <w:t>-</w:t>
        </w:r>
      </w:ins>
      <w:del w:id="33" w:author="Hong Yao" w:date="2022-12-03T11:02:00Z">
        <w:r w:rsidR="0026172F" w:rsidRPr="00D734EE" w:rsidDel="00320A70">
          <w:delText>-</w:delText>
        </w:r>
      </w:del>
      <w:r w:rsidR="0026172F" w:rsidRPr="00D734EE">
        <w:t xml:space="preserve">Carlo simulations to </w:t>
      </w:r>
      <w:ins w:id="34" w:author="Hong Yao" w:date="2022-12-03T11:03:00Z">
        <w:r w:rsidR="00320A70">
          <w:t>obtain</w:t>
        </w:r>
      </w:ins>
      <w:del w:id="35" w:author="Hong Yao" w:date="2022-12-03T11:03:00Z">
        <w:r w:rsidR="0026172F" w:rsidRPr="00D734EE" w:rsidDel="00320A70">
          <w:delText>verify</w:delText>
        </w:r>
      </w:del>
      <w:r w:rsidR="0026172F" w:rsidRPr="00D734EE">
        <w:t xml:space="preserve"> </w:t>
      </w:r>
      <w:ins w:id="36" w:author="Hong Yao" w:date="2022-12-03T11:03:00Z">
        <w:r w:rsidR="00320A70">
          <w:t xml:space="preserve">the </w:t>
        </w:r>
      </w:ins>
      <w:r w:rsidR="0026172F" w:rsidRPr="00D734EE">
        <w:t>BKT</w:t>
      </w:r>
      <w:del w:id="37" w:author="Hong Yao" w:date="2022-12-03T11:03:00Z">
        <w:r w:rsidR="0026172F" w:rsidRPr="00D734EE" w:rsidDel="00320A70">
          <w:delText>-</w:delText>
        </w:r>
      </w:del>
      <w:ins w:id="38" w:author="Hong Yao" w:date="2022-12-03T11:03:00Z">
        <w:r w:rsidR="00320A70">
          <w:t xml:space="preserve"> t</w:t>
        </w:r>
      </w:ins>
      <w:del w:id="39" w:author="Hong Yao" w:date="2022-12-03T11:03:00Z">
        <w:r w:rsidR="0026172F" w:rsidRPr="00D734EE" w:rsidDel="00320A70">
          <w:delText>t</w:delText>
        </w:r>
      </w:del>
      <w:r w:rsidR="0026172F" w:rsidRPr="00D734EE">
        <w:t>ransition</w:t>
      </w:r>
      <w:ins w:id="40" w:author="Hong Yao" w:date="2022-12-03T11:03:00Z">
        <w:r w:rsidR="00320A70">
          <w:t xml:space="preserve"> temperature</w:t>
        </w:r>
      </w:ins>
      <w:r w:rsidR="00EA5F40" w:rsidRPr="00D734EE">
        <w:t xml:space="preserve"> in monolayer NiPS</w:t>
      </w:r>
      <w:r w:rsidR="00EA5F40" w:rsidRPr="00D734EE">
        <w:rPr>
          <w:vertAlign w:val="subscript"/>
        </w:rPr>
        <w:t>3</w:t>
      </w:r>
      <w:r w:rsidR="0026172F" w:rsidRPr="00D734EE">
        <w:t xml:space="preserve">. The theoretically obtained </w:t>
      </w:r>
      <w:r w:rsidR="005432E5" w:rsidRPr="00D734EE">
        <w:t xml:space="preserve">transition temperature </w:t>
      </w:r>
      <w:r w:rsidR="005432E5" w:rsidRPr="00D734EE">
        <w:rPr>
          <w:i/>
        </w:rPr>
        <w:t>T</w:t>
      </w:r>
      <w:r w:rsidR="005432E5" w:rsidRPr="00D734EE">
        <w:rPr>
          <w:vertAlign w:val="subscript"/>
        </w:rPr>
        <w:t>BKT</w:t>
      </w:r>
      <w:r w:rsidR="005432E5" w:rsidRPr="00D734EE">
        <w:t xml:space="preserve"> of monolayer NiPS</w:t>
      </w:r>
      <w:r w:rsidR="005432E5" w:rsidRPr="00D734EE">
        <w:rPr>
          <w:vertAlign w:val="subscript"/>
        </w:rPr>
        <w:t>3</w:t>
      </w:r>
      <w:r w:rsidR="00F919FB" w:rsidRPr="00D734EE">
        <w:t xml:space="preserve"> agrees well</w:t>
      </w:r>
      <w:r w:rsidR="004F3D81" w:rsidRPr="00D734EE">
        <w:t xml:space="preserve"> with </w:t>
      </w:r>
      <w:r w:rsidR="00742E16" w:rsidRPr="00D734EE">
        <w:lastRenderedPageBreak/>
        <w:t xml:space="preserve">our </w:t>
      </w:r>
      <w:r w:rsidR="004F3D81" w:rsidRPr="00D734EE">
        <w:t>experiment</w:t>
      </w:r>
      <w:r w:rsidR="00742E16" w:rsidRPr="00D734EE">
        <w:t>al data</w:t>
      </w:r>
      <w:r w:rsidR="00D5502E" w:rsidRPr="00D734EE">
        <w:t xml:space="preserve">. </w:t>
      </w:r>
      <w:ins w:id="41" w:author="Hong Yao" w:date="2022-12-03T11:05:00Z">
        <w:r w:rsidR="00320A70">
          <w:t xml:space="preserve">Combining </w:t>
        </w:r>
      </w:ins>
      <w:ins w:id="42" w:author="Hong Yao" w:date="2022-12-03T11:07:00Z">
        <w:r w:rsidR="00595397">
          <w:t>our</w:t>
        </w:r>
      </w:ins>
      <w:ins w:id="43" w:author="Hong Yao" w:date="2022-12-03T11:05:00Z">
        <w:r w:rsidR="00320A70">
          <w:t xml:space="preserve"> experimental and theoretical results,</w:t>
        </w:r>
      </w:ins>
      <w:del w:id="44" w:author="Hong Yao" w:date="2022-12-03T11:05:00Z">
        <w:r w:rsidRPr="00D734EE" w:rsidDel="00320A70">
          <w:delText>Our researc</w:delText>
        </w:r>
      </w:del>
      <w:del w:id="45" w:author="Hong Yao" w:date="2022-12-03T11:04:00Z">
        <w:r w:rsidRPr="00D734EE" w:rsidDel="00320A70">
          <w:delText>h</w:delText>
        </w:r>
      </w:del>
      <w:r w:rsidRPr="00D734EE">
        <w:t xml:space="preserve"> </w:t>
      </w:r>
      <w:ins w:id="46" w:author="Hong Yao" w:date="2022-12-03T11:05:00Z">
        <w:r w:rsidR="00320A70">
          <w:t xml:space="preserve">we convincingly </w:t>
        </w:r>
      </w:ins>
      <w:r w:rsidRPr="00D734EE">
        <w:t>establish</w:t>
      </w:r>
      <w:ins w:id="47" w:author="Hong Yao" w:date="2022-12-03T11:05:00Z">
        <w:r w:rsidR="00320A70">
          <w:t>ed that</w:t>
        </w:r>
      </w:ins>
      <w:del w:id="48" w:author="Hong Yao" w:date="2022-12-03T11:05:00Z">
        <w:r w:rsidRPr="00D734EE" w:rsidDel="00320A70">
          <w:delText>es</w:delText>
        </w:r>
      </w:del>
      <w:r w:rsidRPr="00D734EE">
        <w:t xml:space="preserve"> monolayer NiPS</w:t>
      </w:r>
      <w:r w:rsidRPr="00D734EE">
        <w:rPr>
          <w:vertAlign w:val="subscript"/>
        </w:rPr>
        <w:t>3</w:t>
      </w:r>
      <w:r w:rsidRPr="00D734EE">
        <w:t xml:space="preserve"> </w:t>
      </w:r>
      <w:ins w:id="49" w:author="Hong Yao" w:date="2022-12-03T11:06:00Z">
        <w:r w:rsidR="00595397">
          <w:t>is</w:t>
        </w:r>
      </w:ins>
      <w:del w:id="50" w:author="Hong Yao" w:date="2022-12-03T11:06:00Z">
        <w:r w:rsidRPr="00D734EE" w:rsidDel="00595397">
          <w:delText>as</w:delText>
        </w:r>
      </w:del>
      <w:r w:rsidRPr="00D734EE">
        <w:t xml:space="preserve"> </w:t>
      </w:r>
      <w:r w:rsidR="004F3D81" w:rsidRPr="00D734EE">
        <w:t>an</w:t>
      </w:r>
      <w:r w:rsidRPr="00D734EE">
        <w:t xml:space="preserve"> </w:t>
      </w:r>
      <w:r w:rsidR="00BF5F23" w:rsidRPr="00D734EE">
        <w:t>ordered</w:t>
      </w:r>
      <w:r w:rsidRPr="00D734EE">
        <w:t xml:space="preserve"> </w:t>
      </w:r>
      <w:r w:rsidR="0026172F" w:rsidRPr="00D734EE">
        <w:t xml:space="preserve">XY-type </w:t>
      </w:r>
      <w:r w:rsidRPr="00D734EE">
        <w:t>antiferromagnet</w:t>
      </w:r>
      <w:r w:rsidR="00BF5F23" w:rsidRPr="00D734EE">
        <w:t xml:space="preserve"> </w:t>
      </w:r>
      <w:ins w:id="51" w:author="Hong Yao" w:date="2022-12-03T11:06:00Z">
        <w:r w:rsidR="00595397">
          <w:t>with a</w:t>
        </w:r>
      </w:ins>
      <w:ins w:id="52" w:author="Hong Yao" w:date="2022-12-03T11:14:00Z">
        <w:r w:rsidR="00595397">
          <w:t xml:space="preserve"> relatively</w:t>
        </w:r>
      </w:ins>
      <w:ins w:id="53" w:author="Hong Yao" w:date="2022-12-03T11:13:00Z">
        <w:r w:rsidR="00595397">
          <w:t xml:space="preserve"> high-temperature</w:t>
        </w:r>
      </w:ins>
      <w:ins w:id="54" w:author="Hong Yao" w:date="2022-12-03T11:06:00Z">
        <w:r w:rsidR="00595397">
          <w:t xml:space="preserve"> </w:t>
        </w:r>
      </w:ins>
      <w:del w:id="55" w:author="Hong Yao" w:date="2022-12-03T11:06:00Z">
        <w:r w:rsidR="00BF5F23" w:rsidRPr="00D734EE" w:rsidDel="00595397">
          <w:delText xml:space="preserve">with possible </w:delText>
        </w:r>
      </w:del>
      <w:r w:rsidR="00BF5F23" w:rsidRPr="00D734EE">
        <w:t>BKT transition</w:t>
      </w:r>
      <w:r w:rsidR="00632CBB" w:rsidRPr="00D734EE">
        <w:t>,</w:t>
      </w:r>
      <w:r w:rsidRPr="00D734EE">
        <w:t xml:space="preserve"> </w:t>
      </w:r>
      <w:del w:id="56" w:author="Hong Yao" w:date="2022-12-03T11:13:00Z">
        <w:r w:rsidR="00E74D77" w:rsidRPr="00D734EE" w:rsidDel="00595397">
          <w:delText xml:space="preserve">consisting </w:delText>
        </w:r>
        <w:r w:rsidR="00255837" w:rsidRPr="00D734EE" w:rsidDel="00595397">
          <w:delText>of</w:delText>
        </w:r>
      </w:del>
      <w:ins w:id="57" w:author="Hong Yao" w:date="2022-12-03T11:13:00Z">
        <w:r w:rsidR="00595397">
          <w:t>providing</w:t>
        </w:r>
      </w:ins>
      <w:r w:rsidR="00255837" w:rsidRPr="00D734EE">
        <w:t xml:space="preserve"> </w:t>
      </w:r>
      <w:r w:rsidR="00E74D77" w:rsidRPr="00D734EE">
        <w:t xml:space="preserve">an important </w:t>
      </w:r>
      <w:r w:rsidR="000B689B" w:rsidRPr="00D734EE">
        <w:t>platform</w:t>
      </w:r>
      <w:r w:rsidR="00E74D77" w:rsidRPr="00D734EE">
        <w:t xml:space="preserve"> for investigati</w:t>
      </w:r>
      <w:r w:rsidR="00B348EC" w:rsidRPr="00D734EE">
        <w:t>ng</w:t>
      </w:r>
      <w:r w:rsidR="00E74D77" w:rsidRPr="00D734EE">
        <w:t xml:space="preserve"> complex couplings </w:t>
      </w:r>
      <w:r w:rsidR="00BF5F23" w:rsidRPr="00D734EE">
        <w:t xml:space="preserve">and topological excitations </w:t>
      </w:r>
      <w:r w:rsidR="00E74D77" w:rsidRPr="00D734EE">
        <w:t>in two-dimensional magnetic materials</w:t>
      </w:r>
      <w:r w:rsidRPr="00D734EE">
        <w:t>.</w:t>
      </w:r>
    </w:p>
    <w:p w14:paraId="4E8637B1" w14:textId="77777777" w:rsidR="00FD0BA3" w:rsidRPr="00D734EE" w:rsidRDefault="00FD0BA3">
      <w:pPr>
        <w:widowControl/>
        <w:jc w:val="left"/>
      </w:pPr>
      <w:r w:rsidRPr="00D734EE">
        <w:br w:type="page"/>
      </w:r>
    </w:p>
    <w:p w14:paraId="29D3538D" w14:textId="6C2A6949" w:rsidR="00075EFA" w:rsidRPr="00D734EE" w:rsidRDefault="009A35BF" w:rsidP="00D13D5C">
      <w:pPr>
        <w:spacing w:line="360" w:lineRule="auto"/>
        <w:ind w:firstLine="284"/>
      </w:pPr>
      <w:r w:rsidRPr="00D734EE">
        <w:lastRenderedPageBreak/>
        <w:t>T</w:t>
      </w:r>
      <w:r w:rsidR="00075EFA" w:rsidRPr="00D734EE">
        <w:t>wo-dimensional materials have provided an important platform for fundamental</w:t>
      </w:r>
      <w:r w:rsidRPr="00D734EE">
        <w:t xml:space="preserve"> physics and unprecedented</w:t>
      </w:r>
      <w:r w:rsidR="00075EFA" w:rsidRPr="00D734EE">
        <w:t xml:space="preserve"> device </w:t>
      </w:r>
      <w:r w:rsidRPr="00D734EE">
        <w:t>functionalities, driven by new degree of freedoms of various elemental excitations</w:t>
      </w:r>
      <w:r w:rsidR="00075EFA" w:rsidRPr="00D734EE">
        <w:t xml:space="preserve"> in the two-dimensional</w:t>
      </w:r>
      <w:r w:rsidR="0015180B" w:rsidRPr="00D734EE">
        <w:t xml:space="preserve"> (2D)</w:t>
      </w:r>
      <w:r w:rsidR="00075EFA" w:rsidRPr="00D734EE">
        <w:t xml:space="preserve"> limit </w:t>
      </w:r>
      <w:r w:rsidRPr="00D734EE">
        <w:t xml:space="preserve">resulted from </w:t>
      </w:r>
      <w:r w:rsidR="00075EFA" w:rsidRPr="00D734EE">
        <w:t>peculiar confinement behaviors and strong interactions</w:t>
      </w:r>
      <w:r w:rsidR="00CE3ADF" w:rsidRPr="00D734EE">
        <w:fldChar w:fldCharType="begin"/>
      </w:r>
      <w:r w:rsidR="00CE3ADF" w:rsidRPr="00D734EE">
        <w:instrText xml:space="preserve"> ADDIN EN.CITE &lt;EndNote&gt;&lt;Cite&gt;&lt;Author&gt;Butler&lt;/Author&gt;&lt;Year&gt;2013&lt;/Year&gt;&lt;RecNum&gt;38&lt;/RecNum&gt;&lt;DisplayText&gt;&lt;style face="superscript"&gt;1&lt;/style&gt;&lt;/DisplayText&gt;&lt;record&gt;&lt;rec-number&gt;38&lt;/rec-number&gt;&lt;foreign-keys&gt;&lt;key app="EN" db-id="wdrafxsw69vtske5v9sx2t0zvvateta2pxtt" timestamp="1655953842"&gt;38&lt;/key&gt;&lt;/foreign-keys&gt;&lt;ref-type name="Journal Article"&gt;17&lt;/ref-type&gt;&lt;contributors&gt;&lt;authors&gt;&lt;author&gt;Butler, Sheneve Z&lt;/author&gt;&lt;author&gt;Hollen, Shawna M&lt;/author&gt;&lt;author&gt;Cao, Linyou&lt;/author&gt;&lt;author&gt;Cui, Yi&lt;/author&gt;&lt;author&gt;Gupta, Jay A&lt;/author&gt;&lt;author&gt;Gutiérrez, Humberto R&lt;/author&gt;&lt;author&gt;Heinz, Tony F&lt;/author&gt;&lt;author&gt;Hong, Seung Sae&lt;/author&gt;&lt;author&gt;Huang, Jiaxing&lt;/author&gt;&lt;author&gt;Ismach, Ariel F&lt;/author&gt;&lt;/authors&gt;&lt;/contributors&gt;&lt;titles&gt;&lt;title&gt;Progress, challenges, and opportunities in two-dimensional materials beyond graphene&lt;/title&gt;&lt;secondary-title&gt;ACS nano&lt;/secondary-title&gt;&lt;/titles&gt;&lt;periodical&gt;&lt;full-title&gt;ACS nano&lt;/full-title&gt;&lt;/periodical&gt;&lt;pages&gt;2898-2926&lt;/pages&gt;&lt;volume&gt;7&lt;/volume&gt;&lt;number&gt;4&lt;/number&gt;&lt;dates&gt;&lt;year&gt;2013&lt;/year&gt;&lt;/dates&gt;&lt;isbn&gt;1936-0851&lt;/isbn&gt;&lt;urls&gt;&lt;/urls&gt;&lt;/record&gt;&lt;/Cite&gt;&lt;/EndNote&gt;</w:instrText>
      </w:r>
      <w:r w:rsidR="00CE3ADF" w:rsidRPr="00D734EE">
        <w:fldChar w:fldCharType="separate"/>
      </w:r>
      <w:r w:rsidR="00CE3ADF" w:rsidRPr="00D734EE">
        <w:rPr>
          <w:noProof/>
          <w:vertAlign w:val="superscript"/>
        </w:rPr>
        <w:t>1</w:t>
      </w:r>
      <w:r w:rsidR="00CE3ADF" w:rsidRPr="00D734EE">
        <w:fldChar w:fldCharType="end"/>
      </w:r>
      <w:r w:rsidR="00075EFA" w:rsidRPr="00D734EE">
        <w:t xml:space="preserve">. </w:t>
      </w:r>
      <w:r w:rsidRPr="00D734EE">
        <w:t>Recently</w:t>
      </w:r>
      <w:r w:rsidR="00075EFA" w:rsidRPr="00D734EE">
        <w:t xml:space="preserve">, </w:t>
      </w:r>
      <w:r w:rsidRPr="00D734EE">
        <w:t xml:space="preserve">considerable </w:t>
      </w:r>
      <w:r w:rsidR="00075EFA" w:rsidRPr="00D734EE">
        <w:t xml:space="preserve">progress has been made in the </w:t>
      </w:r>
      <w:r w:rsidRPr="00D734EE">
        <w:t>emergent</w:t>
      </w:r>
      <w:r w:rsidR="00075EFA" w:rsidRPr="00D734EE">
        <w:t xml:space="preserve"> two-dimensional magnetic materials</w:t>
      </w:r>
      <w:r w:rsidR="00CE3ADF" w:rsidRPr="00D734EE">
        <w:fldChar w:fldCharType="begin"/>
      </w:r>
      <w:r w:rsidR="00CE3ADF" w:rsidRPr="00D734EE">
        <w:instrText xml:space="preserve"> ADDIN EN.CITE &lt;EndNote&gt;&lt;Cite&gt;&lt;Author&gt;Gong&lt;/Author&gt;&lt;Year&gt;2019&lt;/Year&gt;&lt;RecNum&gt;39&lt;/RecNum&gt;&lt;DisplayText&gt;&lt;style face="superscript"&gt;2,3&lt;/style&gt;&lt;/DisplayText&gt;&lt;record&gt;&lt;rec-number&gt;39&lt;/rec-number&gt;&lt;foreign-keys&gt;&lt;key app="EN" db-id="wdrafxsw69vtske5v9sx2t0zvvateta2pxtt" timestamp="1655953954"&gt;39&lt;/key&gt;&lt;/foreign-keys&gt;&lt;ref-type name="Journal Article"&gt;17&lt;/ref-type&gt;&lt;contributors&gt;&lt;authors&gt;&lt;author&gt;Gong, Cheng&lt;/author&gt;&lt;author&gt;Zhang, Xiang&lt;/author&gt;&lt;/authors&gt;&lt;/contributors&gt;&lt;titles&gt;&lt;title&gt;Two-dimensional magnetic crystals and emergent heterostructure devices&lt;/title&gt;&lt;secondary-title&gt;Science&lt;/secondary-title&gt;&lt;/titles&gt;&lt;periodical&gt;&lt;full-title&gt;Science&lt;/full-title&gt;&lt;/periodical&gt;&lt;pages&gt;eaav4450&lt;/pages&gt;&lt;volume&gt;363&lt;/volume&gt;&lt;number&gt;6428&lt;/number&gt;&lt;dates&gt;&lt;year&gt;2019&lt;/year&gt;&lt;/dates&gt;&lt;isbn&gt;0036-8075&lt;/isbn&gt;&lt;urls&gt;&lt;/urls&gt;&lt;/record&gt;&lt;/Cite&gt;&lt;Cite&gt;&lt;Author&gt;Gibertini&lt;/Author&gt;&lt;Year&gt;2019&lt;/Year&gt;&lt;RecNum&gt;40&lt;/RecNum&gt;&lt;record&gt;&lt;rec-number&gt;40&lt;/rec-number&gt;&lt;foreign-keys&gt;&lt;key app="EN" db-id="wdrafxsw69vtske5v9sx2t0zvvateta2pxtt" timestamp="1655954008"&gt;40&lt;/key&gt;&lt;/foreign-keys&gt;&lt;ref-type name="Journal Article"&gt;17&lt;/ref-type&gt;&lt;contributors&gt;&lt;authors&gt;&lt;author&gt;Gibertini, Magnetic&lt;/author&gt;&lt;author&gt;Koperski, Maciej&lt;/author&gt;&lt;author&gt;Morpurgo, Alberto F&lt;/author&gt;&lt;author&gt;Novoselov, Konstantin S&lt;/author&gt;&lt;/authors&gt;&lt;/contributors&gt;&lt;titles&gt;&lt;title&gt;Magnetic 2D materials and heterostructures&lt;/title&gt;&lt;secondary-title&gt;Nature nanotechnology&lt;/secondary-title&gt;&lt;/titles&gt;&lt;periodical&gt;&lt;full-title&gt;Nature nanotechnology&lt;/full-title&gt;&lt;/periodical&gt;&lt;pages&gt;408-419&lt;/pages&gt;&lt;volume&gt;14&lt;/volume&gt;&lt;number&gt;5&lt;/number&gt;&lt;dates&gt;&lt;year&gt;2019&lt;/year&gt;&lt;/dates&gt;&lt;isbn&gt;1748-3395&lt;/isbn&gt;&lt;urls&gt;&lt;/urls&gt;&lt;/record&gt;&lt;/Cite&gt;&lt;/EndNote&gt;</w:instrText>
      </w:r>
      <w:r w:rsidR="00CE3ADF" w:rsidRPr="00D734EE">
        <w:fldChar w:fldCharType="separate"/>
      </w:r>
      <w:r w:rsidR="00CE3ADF" w:rsidRPr="00D734EE">
        <w:rPr>
          <w:noProof/>
          <w:vertAlign w:val="superscript"/>
        </w:rPr>
        <w:t>2,3</w:t>
      </w:r>
      <w:r w:rsidR="00CE3ADF" w:rsidRPr="00D734EE">
        <w:fldChar w:fldCharType="end"/>
      </w:r>
      <w:r w:rsidR="00075EFA" w:rsidRPr="00D734EE">
        <w:t>. According to the Mermin-Wagner theorem, long-range ferromagnetism</w:t>
      </w:r>
      <w:r w:rsidR="009E3B16" w:rsidRPr="00D734EE">
        <w:t xml:space="preserve"> (FM)</w:t>
      </w:r>
      <w:r w:rsidR="00075EFA" w:rsidRPr="00D734EE">
        <w:t xml:space="preserve"> and antiferromagnetism</w:t>
      </w:r>
      <w:r w:rsidR="009E3B16" w:rsidRPr="00D734EE">
        <w:t xml:space="preserve"> (AFM)</w:t>
      </w:r>
      <w:r w:rsidR="00075EFA" w:rsidRPr="00D734EE">
        <w:t xml:space="preserve"> </w:t>
      </w:r>
      <w:del w:id="58" w:author="Hong Yao" w:date="2022-12-04T17:56:00Z">
        <w:r w:rsidR="00075EFA" w:rsidRPr="00D734EE" w:rsidDel="00C14161">
          <w:delText xml:space="preserve">in </w:delText>
        </w:r>
      </w:del>
      <w:del w:id="59" w:author="Hong Yao" w:date="2022-12-04T17:55:00Z">
        <w:r w:rsidR="00075EFA" w:rsidRPr="00D734EE" w:rsidDel="007A548E">
          <w:delText>two-dimension</w:delText>
        </w:r>
      </w:del>
      <w:del w:id="60" w:author="Hong Yao" w:date="2022-12-04T17:56:00Z">
        <w:r w:rsidR="00075EFA" w:rsidRPr="00D734EE" w:rsidDel="00C14161">
          <w:delText xml:space="preserve"> </w:delText>
        </w:r>
      </w:del>
      <w:ins w:id="61" w:author="Hong Yao" w:date="2022-12-04T17:56:00Z">
        <w:r w:rsidR="00C14161">
          <w:t>breaking</w:t>
        </w:r>
      </w:ins>
      <w:del w:id="62" w:author="Hong Yao" w:date="2022-12-04T17:56:00Z">
        <w:r w:rsidR="00075EFA" w:rsidRPr="00D734EE" w:rsidDel="00C14161">
          <w:delText>with</w:delText>
        </w:r>
      </w:del>
      <w:r w:rsidR="00075EFA" w:rsidRPr="00D734EE">
        <w:t xml:space="preserve"> continuous global symmetry</w:t>
      </w:r>
      <w:ins w:id="63" w:author="Hong Yao" w:date="2022-12-04T17:56:00Z">
        <w:r w:rsidR="00C14161">
          <w:t xml:space="preserve"> in 2D</w:t>
        </w:r>
      </w:ins>
      <w:r w:rsidR="00075EFA" w:rsidRPr="00D734EE">
        <w:t xml:space="preserve"> are expected to be forbidden at finite temperatures</w:t>
      </w:r>
      <w:r w:rsidR="0045324A" w:rsidRPr="00D734EE">
        <w:fldChar w:fldCharType="begin"/>
      </w:r>
      <w:r w:rsidR="00CE3ADF" w:rsidRPr="00D734EE">
        <w:instrText xml:space="preserve"> ADDIN EN.CITE &lt;EndNote&gt;&lt;Cite&gt;&lt;Author&gt;Mermin&lt;/Author&gt;&lt;Year&gt;1966&lt;/Year&gt;&lt;RecNum&gt;1&lt;/RecNum&gt;&lt;DisplayText&gt;&lt;style face="superscript"&gt;4&lt;/style&gt;&lt;/DisplayText&gt;&lt;record&gt;&lt;rec-number&gt;1&lt;/rec-number&gt;&lt;foreign-keys&gt;&lt;key app="EN" db-id="wdrafxsw69vtske5v9sx2t0zvvateta2pxtt" timestamp="1653277796"&gt;1&lt;/key&gt;&lt;/foreign-keys&gt;&lt;ref-type name="Journal Article"&gt;17&lt;/ref-type&gt;&lt;contributors&gt;&lt;authors&gt;&lt;author&gt;Mermin, N David&lt;/author&gt;&lt;author&gt;Wagner, Herbert&lt;/author&gt;&lt;/authors&gt;&lt;/contributors&gt;&lt;titles&gt;&lt;title&gt;Absence of ferromagnetism or antiferromagnetism in one-or two-dimensional isotropic Heisenberg models&lt;/title&gt;&lt;secondary-title&gt;Physical Review Letters&lt;/secondary-title&gt;&lt;/titles&gt;&lt;periodical&gt;&lt;full-title&gt;Physical Review Letters&lt;/full-title&gt;&lt;/periodical&gt;&lt;pages&gt;1133&lt;/pages&gt;&lt;volume&gt;17&lt;/volume&gt;&lt;number&gt;22&lt;/number&gt;&lt;dates&gt;&lt;year&gt;1966&lt;/year&gt;&lt;/dates&gt;&lt;urls&gt;&lt;/urls&gt;&lt;/record&gt;&lt;/Cite&gt;&lt;/EndNote&gt;</w:instrText>
      </w:r>
      <w:r w:rsidR="0045324A" w:rsidRPr="00D734EE">
        <w:fldChar w:fldCharType="separate"/>
      </w:r>
      <w:r w:rsidR="00CE3ADF" w:rsidRPr="00D734EE">
        <w:rPr>
          <w:noProof/>
          <w:vertAlign w:val="superscript"/>
        </w:rPr>
        <w:t>4</w:t>
      </w:r>
      <w:r w:rsidR="0045324A" w:rsidRPr="00D734EE">
        <w:fldChar w:fldCharType="end"/>
      </w:r>
      <w:r w:rsidR="00075EFA" w:rsidRPr="00D734EE">
        <w:t>. However, the single-ion anisotropy</w:t>
      </w:r>
      <w:ins w:id="64" w:author="Hong Yao" w:date="2022-12-04T17:56:00Z">
        <w:r w:rsidR="00C14161">
          <w:t xml:space="preserve"> in </w:t>
        </w:r>
      </w:ins>
      <w:ins w:id="65" w:author="Hong Yao" w:date="2022-12-04T17:57:00Z">
        <w:r w:rsidR="00C14161">
          <w:t>magnetic interactions</w:t>
        </w:r>
      </w:ins>
      <w:r w:rsidR="00075EFA" w:rsidRPr="00D734EE">
        <w:t xml:space="preserve"> caused by spin-orbit coupling and the interaction between </w:t>
      </w:r>
      <w:r w:rsidRPr="00D734EE">
        <w:t xml:space="preserve">adjacent </w:t>
      </w:r>
      <w:r w:rsidR="00075EFA" w:rsidRPr="00D734EE">
        <w:t>layers</w:t>
      </w:r>
      <w:r w:rsidRPr="00D734EE">
        <w:t xml:space="preserve"> </w:t>
      </w:r>
      <w:ins w:id="66" w:author="Hong Yao" w:date="2022-12-04T17:57:00Z">
        <w:r w:rsidR="00C14161">
          <w:t xml:space="preserve">can </w:t>
        </w:r>
      </w:ins>
      <w:r w:rsidR="00BB609D" w:rsidRPr="00D734EE">
        <w:t>facilitate</w:t>
      </w:r>
      <w:del w:id="67" w:author="Hong Yao" w:date="2022-12-04T17:57:00Z">
        <w:r w:rsidR="00BB609D" w:rsidRPr="00D734EE" w:rsidDel="00C14161">
          <w:delText>s</w:delText>
        </w:r>
      </w:del>
      <w:r w:rsidRPr="00D734EE">
        <w:t xml:space="preserve"> </w:t>
      </w:r>
      <w:r w:rsidR="00075EFA" w:rsidRPr="00D734EE">
        <w:t>the realization of two-dimensional long-range magnetic orders. A variety of two-dimensional magnetic materials have been experimentally verified recently, most of which are of Ising type</w:t>
      </w:r>
      <w:r w:rsidR="0045324A" w:rsidRPr="00D734EE">
        <w:fldChar w:fldCharType="begin"/>
      </w:r>
      <w:r w:rsidR="00CE3ADF" w:rsidRPr="00D734EE">
        <w:instrText xml:space="preserve"> ADDIN EN.CITE &lt;EndNote&gt;&lt;Cite&gt;&lt;Author&gt;Huang&lt;/Author&gt;&lt;Year&gt;2017&lt;/Year&gt;&lt;RecNum&gt;36&lt;/RecNum&gt;&lt;DisplayText&gt;&lt;style face="superscript"&gt;5&lt;/style&gt;&lt;/DisplayText&gt;&lt;record&gt;&lt;rec-number&gt;36&lt;/rec-number&gt;&lt;foreign-keys&gt;&lt;key app="EN" db-id="wdrafxsw69vtske5v9sx2t0zvvateta2pxtt" timestamp="1655953563"&gt;36&lt;/key&gt;&lt;/foreign-keys&gt;&lt;ref-type name="Journal Article"&gt;17&lt;/ref-type&gt;&lt;contributors&gt;&lt;authors&gt;&lt;author&gt;Huang, Bevin&lt;/author&gt;&lt;author&gt;Clark, Genevieve&lt;/author&gt;&lt;author&gt;Navarro-Moratalla, Efrén&lt;/author&gt;&lt;author&gt;Klein, Dahlia R&lt;/author&gt;&lt;author&gt;Cheng, Ran&lt;/author&gt;&lt;author&gt;Seyler, Kyle L&lt;/author&gt;&lt;author&gt;Zhong, Ding&lt;/author&gt;&lt;author&gt;Schmidgall, Emma&lt;/author&gt;&lt;author&gt;McGuire, Michael A&lt;/author&gt;&lt;author&gt;Cobden, David H&lt;/author&gt;&lt;/authors&gt;&lt;/contributors&gt;&lt;titles&gt;&lt;title&gt;Layer-dependent ferromagnetism in a van der Waals crystal down to the monolayer limit&lt;/title&gt;&lt;secondary-title&gt;Nature&lt;/secondary-title&gt;&lt;/titles&gt;&lt;periodical&gt;&lt;full-title&gt;Nature&lt;/full-title&gt;&lt;/periodical&gt;&lt;pages&gt;270-273&lt;/pages&gt;&lt;volume&gt;546&lt;/volume&gt;&lt;number&gt;7657&lt;/number&gt;&lt;dates&gt;&lt;year&gt;2017&lt;/year&gt;&lt;/dates&gt;&lt;isbn&gt;1476-4687&lt;/isbn&gt;&lt;urls&gt;&lt;/urls&gt;&lt;/record&gt;&lt;/Cite&gt;&lt;/EndNote&gt;</w:instrText>
      </w:r>
      <w:r w:rsidR="0045324A" w:rsidRPr="00D734EE">
        <w:fldChar w:fldCharType="separate"/>
      </w:r>
      <w:r w:rsidR="00CE3ADF" w:rsidRPr="00D734EE">
        <w:rPr>
          <w:noProof/>
          <w:vertAlign w:val="superscript"/>
        </w:rPr>
        <w:t>5</w:t>
      </w:r>
      <w:r w:rsidR="0045324A" w:rsidRPr="00D734EE">
        <w:fldChar w:fldCharType="end"/>
      </w:r>
      <w:r w:rsidR="00581C66" w:rsidRPr="00D734EE">
        <w:rPr>
          <w:vertAlign w:val="superscript"/>
        </w:rPr>
        <w:t>,</w:t>
      </w:r>
      <w:r w:rsidR="006113EF" w:rsidRPr="00D734EE">
        <w:rPr>
          <w:vertAlign w:val="superscript"/>
        </w:rPr>
        <w:t>6</w:t>
      </w:r>
      <w:r w:rsidR="006113EF" w:rsidRPr="00D734EE">
        <w:t xml:space="preserve"> </w:t>
      </w:r>
      <w:r w:rsidR="00075EFA" w:rsidRPr="00D734EE">
        <w:t xml:space="preserve">or Heisenberg </w:t>
      </w:r>
      <w:r w:rsidR="006113EF" w:rsidRPr="00D734EE">
        <w:t>type</w:t>
      </w:r>
      <w:r w:rsidR="006113EF" w:rsidRPr="00D734EE">
        <w:rPr>
          <w:vertAlign w:val="superscript"/>
        </w:rPr>
        <w:t>7</w:t>
      </w:r>
      <w:r w:rsidR="00581C66" w:rsidRPr="00D734EE">
        <w:rPr>
          <w:vertAlign w:val="superscript"/>
        </w:rPr>
        <w:t>,</w:t>
      </w:r>
      <w:r w:rsidR="006113EF" w:rsidRPr="00D734EE">
        <w:rPr>
          <w:vertAlign w:val="superscript"/>
        </w:rPr>
        <w:t>8</w:t>
      </w:r>
      <w:r w:rsidR="00075EFA" w:rsidRPr="00D734EE">
        <w:t xml:space="preserve">. In addition, it is theoretically proved </w:t>
      </w:r>
      <w:r w:rsidRPr="00D734EE">
        <w:t xml:space="preserve">that </w:t>
      </w:r>
      <w:r w:rsidR="00075EFA" w:rsidRPr="00D734EE">
        <w:t xml:space="preserve">there may exist a special topological BKT transition at finite temperatures in an </w:t>
      </w:r>
      <w:r w:rsidR="00075EFA" w:rsidRPr="00D734EE">
        <w:rPr>
          <w:iCs/>
        </w:rPr>
        <w:t>XY</w:t>
      </w:r>
      <w:r w:rsidR="00075EFA" w:rsidRPr="00D734EE">
        <w:t xml:space="preserve">-like two-dimensional system, </w:t>
      </w:r>
      <w:r w:rsidRPr="00D734EE">
        <w:t xml:space="preserve">hallmarked </w:t>
      </w:r>
      <w:r w:rsidR="00075EFA" w:rsidRPr="00D734EE">
        <w:t xml:space="preserve">by the transition </w:t>
      </w:r>
      <w:ins w:id="68" w:author="Hong Yao" w:date="2022-12-04T17:57:00Z">
        <w:r w:rsidR="00C14161">
          <w:t>from</w:t>
        </w:r>
      </w:ins>
      <w:del w:id="69" w:author="Hong Yao" w:date="2022-12-04T17:57:00Z">
        <w:r w:rsidR="00075EFA" w:rsidRPr="00D734EE" w:rsidDel="00C14161">
          <w:delText>of</w:delText>
        </w:r>
      </w:del>
      <w:r w:rsidR="00075EFA" w:rsidRPr="00D734EE">
        <w:t xml:space="preserve"> bound vortice-antivortice pairs into free </w:t>
      </w:r>
      <w:r w:rsidR="006113EF" w:rsidRPr="00D734EE">
        <w:t>vortices</w:t>
      </w:r>
      <w:r w:rsidR="006113EF" w:rsidRPr="00D734EE">
        <w:rPr>
          <w:vertAlign w:val="superscript"/>
        </w:rPr>
        <w:t>9</w:t>
      </w:r>
      <w:r w:rsidR="00075EFA" w:rsidRPr="00D734EE">
        <w:t xml:space="preserve">. The BKT-phase transition is found to have a tight correlation with </w:t>
      </w:r>
      <w:r w:rsidR="006113EF" w:rsidRPr="00D734EE">
        <w:t>superfluidity</w:t>
      </w:r>
      <w:r w:rsidR="006113EF" w:rsidRPr="00D734EE">
        <w:rPr>
          <w:vertAlign w:val="superscript"/>
        </w:rPr>
        <w:t>10</w:t>
      </w:r>
      <w:r w:rsidR="00075EFA" w:rsidRPr="00D734EE">
        <w:t xml:space="preserve">, Bose-Einstein </w:t>
      </w:r>
      <w:r w:rsidR="006113EF" w:rsidRPr="00D734EE">
        <w:t>condensation</w:t>
      </w:r>
      <w:r w:rsidR="006113EF" w:rsidRPr="00D734EE">
        <w:rPr>
          <w:vertAlign w:val="superscript"/>
        </w:rPr>
        <w:t>11</w:t>
      </w:r>
      <w:r w:rsidR="00075EFA" w:rsidRPr="00D734EE">
        <w:t xml:space="preserve">, and </w:t>
      </w:r>
      <w:r w:rsidR="006113EF" w:rsidRPr="00D734EE">
        <w:t>superconductivity</w:t>
      </w:r>
      <w:r w:rsidR="006113EF" w:rsidRPr="00D734EE">
        <w:rPr>
          <w:vertAlign w:val="superscript"/>
        </w:rPr>
        <w:t>12</w:t>
      </w:r>
      <w:r w:rsidR="00075EFA" w:rsidRPr="00D734EE">
        <w:t>. Only in material systems fitted with XY (or XXZ-model with weak interlayer interaction), BKT-transition is possible to be observed</w:t>
      </w:r>
      <w:r w:rsidR="0015180B" w:rsidRPr="00D734EE">
        <w:t xml:space="preserve"> experimentally</w:t>
      </w:r>
      <w:r w:rsidR="00075EFA" w:rsidRPr="00D734EE">
        <w:t>.</w:t>
      </w:r>
    </w:p>
    <w:p w14:paraId="2B3921FD" w14:textId="66580DE3" w:rsidR="00075EFA" w:rsidRPr="00D734EE" w:rsidRDefault="00075EFA" w:rsidP="00D13D5C">
      <w:pPr>
        <w:spacing w:line="360" w:lineRule="auto"/>
        <w:ind w:firstLine="284"/>
      </w:pPr>
      <w:r w:rsidRPr="00D734EE">
        <w:t xml:space="preserve">Recently, important progress in </w:t>
      </w:r>
      <w:r w:rsidR="0026172F" w:rsidRPr="00D734EE">
        <w:t xml:space="preserve">many-body </w:t>
      </w:r>
      <w:r w:rsidR="006113EF" w:rsidRPr="00D734EE">
        <w:t>exciton</w:t>
      </w:r>
      <w:r w:rsidR="006113EF" w:rsidRPr="00D734EE">
        <w:fldChar w:fldCharType="begin"/>
      </w:r>
      <w:r w:rsidR="006113EF" w:rsidRPr="00D734EE">
        <w:instrText xml:space="preserve"> ADDIN EN.CITE &lt;EndNote&gt;&lt;Cite&gt;&lt;Author&gt;Kang&lt;/Author&gt;&lt;Year&gt;2020&lt;/Year&gt;&lt;RecNum&gt;9&lt;/RecNum&gt;&lt;DisplayText&gt;&lt;style face="superscript"&gt;11&lt;/style&gt;&lt;/DisplayText&gt;&lt;record&gt;&lt;rec-number&gt;9&lt;/rec-number&gt;&lt;foreign-keys&gt;&lt;key app="EN" db-id="wdrafxsw69vtske5v9sx2t0zvvateta2pxtt" timestamp="1653278896"&gt;9&lt;/key&gt;&lt;/foreign-keys&gt;&lt;ref-type name="Journal Article"&gt;17&lt;/ref-type&gt;&lt;contributors&gt;&lt;authors&gt;&lt;author&gt;Kang, Soonmin&lt;/author&gt;&lt;author&gt;Kim, Kangwon&lt;/author&gt;&lt;author&gt;Kim, Beom Hyun&lt;/author&gt;&lt;author&gt;Kim, Jonghyeon&lt;/author&gt;&lt;author&gt;Sim, Kyung Ik&lt;/author&gt;&lt;author&gt;Lee, Jae-Ung&lt;/author&gt;&lt;author&gt;Lee, Sungmin&lt;/author&gt;&lt;author&gt;Park, Kisoo&lt;/author&gt;&lt;author&gt;Yun, Seokhwan&lt;/author&gt;&lt;author&gt;Kim, Taehun&lt;/author&gt;&lt;/authors&gt;&lt;/contributors&gt;&lt;titles&gt;&lt;title&gt;Coherent many-body exciton in van der Waals antiferromagnet NiPS 3&lt;/title&gt;&lt;secondary-title&gt;Nature&lt;/secondary-title&gt;&lt;/titles&gt;&lt;periodical&gt;&lt;full-title&gt;Nature&lt;/full-title&gt;&lt;/periodical&gt;&lt;pages&gt;785-789&lt;/pages&gt;&lt;volume&gt;583&lt;/volume&gt;&lt;number&gt;7818&lt;/number&gt;&lt;dates&gt;&lt;year&gt;2020&lt;/year&gt;&lt;/dates&gt;&lt;isbn&gt;1476-4687&lt;/isbn&gt;&lt;urls&gt;&lt;/urls&gt;&lt;/record&gt;&lt;/Cite&gt;&lt;/EndNote&gt;</w:instrText>
      </w:r>
      <w:r w:rsidR="006113EF" w:rsidRPr="00D734EE">
        <w:fldChar w:fldCharType="separate"/>
      </w:r>
      <w:r w:rsidR="006113EF" w:rsidRPr="00D734EE">
        <w:rPr>
          <w:noProof/>
          <w:vertAlign w:val="superscript"/>
        </w:rPr>
        <w:t>13</w:t>
      </w:r>
      <w:r w:rsidR="006113EF" w:rsidRPr="00D734EE">
        <w:fldChar w:fldCharType="end"/>
      </w:r>
      <w:r w:rsidRPr="00D734EE">
        <w:t>, magnon</w:t>
      </w:r>
      <w:r w:rsidR="008749AB" w:rsidRPr="00D734EE">
        <w:t xml:space="preserve">-phonon </w:t>
      </w:r>
      <w:r w:rsidR="006113EF" w:rsidRPr="00D734EE">
        <w:t>coupling</w:t>
      </w:r>
      <w:r w:rsidR="006113EF" w:rsidRPr="00D734EE">
        <w:fldChar w:fldCharType="begin"/>
      </w:r>
      <w:r w:rsidR="006113EF" w:rsidRPr="00D734EE">
        <w:instrText xml:space="preserve"> ADDIN EN.CITE &lt;EndNote&gt;&lt;Cite&gt;&lt;Author&gt;Liu&lt;/Author&gt;&lt;Year&gt;2021&lt;/Year&gt;&lt;RecNum&gt;33&lt;/RecNum&gt;&lt;DisplayText&gt;&lt;style face="superscript"&gt;12&lt;/style&gt;&lt;/DisplayText&gt;&lt;record&gt;&lt;rec-number&gt;33&lt;/rec-number&gt;&lt;foreign-keys&gt;&lt;key app="EN" db-id="wdrafxsw69vtske5v9sx2t0zvvateta2pxtt" timestamp="1655953004"&gt;33&lt;/key&gt;&lt;/foreign-keys&gt;&lt;ref-type name="Journal Article"&gt;17&lt;/ref-type&gt;&lt;contributors&gt;&lt;authors&gt;&lt;author&gt;Liu, Sheng&lt;/author&gt;&lt;author&gt;Del Águila, Andrés Granados&lt;/author&gt;&lt;author&gt;Bhowmick, Dhiman&lt;/author&gt;&lt;author&gt;Gan, Chee Kwan&lt;/author&gt;&lt;author&gt;Do, T Thu Ha&lt;/author&gt;&lt;author&gt;Prosnikov, MA&lt;/author&gt;&lt;author&gt;Sedmidubský, David&lt;/author&gt;&lt;author&gt;Sofer, Zdenek&lt;/author&gt;&lt;author&gt;Christianen, Peter CM&lt;/author&gt;&lt;author&gt;Sengupta, Pinaki&lt;/author&gt;&lt;/authors&gt;&lt;/contributors&gt;&lt;titles&gt;&lt;title&gt;Direct observation of magnon-phonon strong coupling in two-dimensional antiferromagnet at high magnetic fields&lt;/title&gt;&lt;secondary-title&gt;Physical Review Letters&lt;/secondary-title&gt;&lt;/titles&gt;&lt;periodical&gt;&lt;full-title&gt;Physical Review Letters&lt;/full-title&gt;&lt;/periodical&gt;&lt;pages&gt;097401&lt;/pages&gt;&lt;volume&gt;127&lt;/volume&gt;&lt;number&gt;9&lt;/number&gt;&lt;dates&gt;&lt;year&gt;2021&lt;/year&gt;&lt;/dates&gt;&lt;urls&gt;&lt;/urls&gt;&lt;/record&gt;&lt;/Cite&gt;&lt;/EndNote&gt;</w:instrText>
      </w:r>
      <w:r w:rsidR="006113EF" w:rsidRPr="00D734EE">
        <w:fldChar w:fldCharType="separate"/>
      </w:r>
      <w:r w:rsidR="006113EF" w:rsidRPr="00D734EE">
        <w:rPr>
          <w:noProof/>
          <w:vertAlign w:val="superscript"/>
        </w:rPr>
        <w:t>14</w:t>
      </w:r>
      <w:r w:rsidR="006113EF" w:rsidRPr="00D734EE">
        <w:fldChar w:fldCharType="end"/>
      </w:r>
      <w:r w:rsidRPr="00D734EE">
        <w:t xml:space="preserve">, and </w:t>
      </w:r>
      <w:r w:rsidR="00EE7921" w:rsidRPr="00D734EE">
        <w:t xml:space="preserve">magnon-based </w:t>
      </w:r>
      <w:r w:rsidR="006113EF" w:rsidRPr="00D734EE">
        <w:t>device</w:t>
      </w:r>
      <w:r w:rsidR="006113EF" w:rsidRPr="00D734EE">
        <w:fldChar w:fldCharType="begin"/>
      </w:r>
      <w:r w:rsidR="006113EF" w:rsidRPr="00D734EE">
        <w:instrText xml:space="preserve"> ADDIN EN.CITE &lt;EndNote&gt;&lt;Cite&gt;&lt;Author&gt;Chen&lt;/Author&gt;&lt;Year&gt;2021&lt;/Year&gt;&lt;RecNum&gt;34&lt;/RecNum&gt;&lt;DisplayText&gt;&lt;style face="superscript"&gt;13&lt;/style&gt;&lt;/DisplayText&gt;&lt;record&gt;&lt;rec-number&gt;34&lt;/rec-number&gt;&lt;foreign-keys&gt;&lt;key app="EN" db-id="wdrafxsw69vtske5v9sx2t0zvvateta2pxtt" timestamp="1655953272"&gt;34&lt;/key&gt;&lt;/foreign-keys&gt;&lt;ref-type name="Journal Article"&gt;17&lt;/ref-type&gt;&lt;contributors&gt;&lt;authors&gt;&lt;author&gt;Chen, Guangyi&lt;/author&gt;&lt;author&gt;Qi, Shaomian&lt;/author&gt;&lt;author&gt;Liu, Jianqiao&lt;/author&gt;&lt;author&gt;Chen, Di&lt;/author&gt;&lt;author&gt;Wang, Jiongjie&lt;/author&gt;&lt;author&gt;Yan, Shili&lt;/author&gt;&lt;author&gt;Zhang, Yu&lt;/author&gt;&lt;author&gt;Cao, Shimin&lt;/author&gt;&lt;author&gt;Lu, Ming&lt;/author&gt;&lt;author&gt;Tian, Shibing&lt;/author&gt;&lt;/authors&gt;&lt;/contributors&gt;&lt;titles&gt;&lt;title&gt;Electrically switchable van der Waals magnon valves&lt;/title&gt;&lt;secondary-title&gt;Nature communications&lt;/secondary-title&gt;&lt;/titles&gt;&lt;periodical&gt;&lt;full-title&gt;Nature communications&lt;/full-title&gt;&lt;/periodical&gt;&lt;pages&gt;1-5&lt;/pages&gt;&lt;volume&gt;12&lt;/volume&gt;&lt;number&gt;1&lt;/number&gt;&lt;dates&gt;&lt;year&gt;2021&lt;/year&gt;&lt;/dates&gt;&lt;isbn&gt;2041-1723&lt;/isbn&gt;&lt;urls&gt;&lt;/urls&gt;&lt;/record&gt;&lt;/Cite&gt;&lt;/EndNote&gt;</w:instrText>
      </w:r>
      <w:r w:rsidR="006113EF" w:rsidRPr="00D734EE">
        <w:fldChar w:fldCharType="separate"/>
      </w:r>
      <w:r w:rsidR="006113EF" w:rsidRPr="00D734EE">
        <w:rPr>
          <w:noProof/>
          <w:vertAlign w:val="superscript"/>
        </w:rPr>
        <w:t>15</w:t>
      </w:r>
      <w:r w:rsidR="006113EF" w:rsidRPr="00D734EE">
        <w:fldChar w:fldCharType="end"/>
      </w:r>
      <w:r w:rsidR="006113EF" w:rsidRPr="00D734EE">
        <w:t xml:space="preserve"> </w:t>
      </w:r>
      <w:r w:rsidRPr="00D734EE">
        <w:t xml:space="preserve">has been made in the </w:t>
      </w:r>
      <w:r w:rsidRPr="00D734EE">
        <w:rPr>
          <w:rFonts w:hint="eastAsia"/>
        </w:rPr>
        <w:t>fie</w:t>
      </w:r>
      <w:r w:rsidRPr="00D734EE">
        <w:t xml:space="preserve">ld of </w:t>
      </w:r>
      <w:r w:rsidR="00DA52AF" w:rsidRPr="00D734EE">
        <w:t>2D</w:t>
      </w:r>
      <w:r w:rsidRPr="00D734EE">
        <w:t xml:space="preserve"> antiferromagnetic materials.</w:t>
      </w:r>
      <w:r w:rsidRPr="00D734EE">
        <w:rPr>
          <w:rFonts w:hint="eastAsia"/>
        </w:rPr>
        <w:t xml:space="preserve"> T</w:t>
      </w:r>
      <w:r w:rsidRPr="00D734EE">
        <w:t xml:space="preserve">he intralayer antiferromagnetic </w:t>
      </w:r>
      <w:r w:rsidRPr="00D734EE">
        <w:rPr>
          <w:i/>
        </w:rPr>
        <w:t>M</w:t>
      </w:r>
      <w:r w:rsidRPr="00D734EE">
        <w:t>P</w:t>
      </w:r>
      <w:r w:rsidRPr="00D734EE">
        <w:rPr>
          <w:i/>
        </w:rPr>
        <w:t>X</w:t>
      </w:r>
      <w:r w:rsidRPr="00D734EE">
        <w:rPr>
          <w:vertAlign w:val="subscript"/>
        </w:rPr>
        <w:t>3</w:t>
      </w:r>
      <w:r w:rsidRPr="00D734EE">
        <w:t xml:space="preserve"> (</w:t>
      </w:r>
      <w:r w:rsidRPr="00D734EE">
        <w:rPr>
          <w:i/>
        </w:rPr>
        <w:t>M</w:t>
      </w:r>
      <w:r w:rsidRPr="00D734EE">
        <w:t xml:space="preserve"> = Fe, Ni, Mn, and </w:t>
      </w:r>
      <w:r w:rsidRPr="00D734EE">
        <w:rPr>
          <w:i/>
        </w:rPr>
        <w:t>X</w:t>
      </w:r>
      <w:r w:rsidRPr="00D734EE">
        <w:t xml:space="preserve"> = S, Se) </w:t>
      </w:r>
      <w:r w:rsidR="00DA52AF" w:rsidRPr="00D734EE">
        <w:t>family</w:t>
      </w:r>
      <w:r w:rsidRPr="00D734EE">
        <w:t xml:space="preserve"> ha</w:t>
      </w:r>
      <w:r w:rsidR="00DA52AF" w:rsidRPr="00D734EE">
        <w:t>s</w:t>
      </w:r>
      <w:r w:rsidRPr="00D734EE">
        <w:t xml:space="preserve"> attracted</w:t>
      </w:r>
      <w:ins w:id="70" w:author="Hong Yao" w:date="2022-12-04T17:58:00Z">
        <w:r w:rsidR="00C14161">
          <w:t xml:space="preserve"> increasing</w:t>
        </w:r>
      </w:ins>
      <w:del w:id="71" w:author="Hong Yao" w:date="2022-12-04T17:58:00Z">
        <w:r w:rsidRPr="00D734EE" w:rsidDel="00C14161">
          <w:delText xml:space="preserve"> much</w:delText>
        </w:r>
      </w:del>
      <w:r w:rsidRPr="00D734EE">
        <w:t xml:space="preserve"> attention due to their (quasi)2D antiferromagnetism, rich spin dimensionalities, strong coupling between multi-degrees of freedom, and potential applications in quantum information </w:t>
      </w:r>
      <w:r w:rsidR="006113EF" w:rsidRPr="00D734EE">
        <w:t>technology</w:t>
      </w:r>
      <w:r w:rsidR="006113EF" w:rsidRPr="00D734EE">
        <w:fldChar w:fldCharType="begin"/>
      </w:r>
      <w:r w:rsidR="006113EF" w:rsidRPr="00D734EE">
        <w:instrText xml:space="preserve"> ADDIN EN.CITE &lt;EndNote&gt;&lt;Cite&gt;&lt;Author&gt;Jiang&lt;/Author&gt;&lt;Year&gt;2021&lt;/Year&gt;&lt;RecNum&gt;20&lt;/RecNum&gt;&lt;DisplayText&gt;&lt;style face="superscript"&gt;14,15&lt;/style&gt;&lt;/DisplayText&gt;&lt;record&gt;&lt;rec-number&gt;20&lt;/rec-number&gt;&lt;foreign-keys&gt;&lt;key app="EN" db-id="wdrafxsw69vtske5v9sx2t0zvvateta2pxtt" timestamp="1653295608"&gt;20&lt;/key&gt;&lt;/foreign-keys&gt;&lt;ref-type name="Journal Article"&gt;17&lt;/ref-type&gt;&lt;contributors&gt;&lt;authors&gt;&lt;author&gt;Jiang, Xue&lt;/author&gt;&lt;author&gt;Liu, Qinxi&lt;/author&gt;&lt;author&gt;Xing, Jianpei&lt;/author&gt;&lt;author&gt;Liu, Nanshu&lt;/author&gt;&lt;author&gt;Guo, Yu&lt;/author&gt;&lt;author&gt;Liu, Zhifeng&lt;/author&gt;&lt;author&gt;Zhao, Jijun&lt;/author&gt;&lt;/authors&gt;&lt;/contributors&gt;&lt;titles&gt;&lt;title&gt;Recent progress on 2D magnets: Fundamental mechanism, structural design and modification&lt;/title&gt;&lt;secondary-title&gt;Applied Physics Reviews&lt;/secondary-title&gt;&lt;/titles&gt;&lt;periodical&gt;&lt;full-title&gt;Applied Physics Reviews&lt;/full-title&gt;&lt;/periodical&gt;&lt;pages&gt;031305&lt;/pages&gt;&lt;volume&gt;8&lt;/volume&gt;&lt;number&gt;3&lt;/number&gt;&lt;dates&gt;&lt;year&gt;2021&lt;/year&gt;&lt;/dates&gt;&lt;isbn&gt;1931-9401&lt;/isbn&gt;&lt;urls&gt;&lt;/urls&gt;&lt;/record&gt;&lt;/Cite&gt;&lt;Cite&gt;&lt;Author&gt;Rahman&lt;/Author&gt;&lt;Year&gt;2021&lt;/Year&gt;&lt;RecNum&gt;7&lt;/RecNum&gt;&lt;record&gt;&lt;rec-number&gt;7&lt;/rec-number&gt;&lt;foreign-keys&gt;&lt;key app="EN" db-id="wdrafxsw69vtske5v9sx2t0zvvateta2pxtt" timestamp="1653278783"&gt;7&lt;/key&gt;&lt;/foreign-keys&gt;&lt;ref-type name="Journal Article"&gt;17&lt;/ref-type&gt;&lt;contributors&gt;&lt;authors&gt;&lt;author&gt;Rahman, Sharidya&lt;/author&gt;&lt;author&gt;Torres, Juan F&lt;/author&gt;&lt;author&gt;Khan, Ahmed Raza&lt;/author&gt;&lt;author&gt;Lu, Yuerui&lt;/author&gt;&lt;/authors&gt;&lt;/contributors&gt;&lt;titles&gt;&lt;title&gt;Recent Developments in van der Waals Antiferromagnetic 2D Materials: Synthesis, Characterization, and Device Implementation&lt;/title&gt;&lt;secondary-title&gt;ACS nano&lt;/secondary-title&gt;&lt;/titles&gt;&lt;periodical&gt;&lt;full-title&gt;ACS nano&lt;/full-title&gt;&lt;/periodical&gt;&lt;dates&gt;&lt;year&gt;2021&lt;/year&gt;&lt;/dates&gt;&lt;isbn&gt;1936-0851&lt;/isbn&gt;&lt;urls&gt;&lt;/urls&gt;&lt;/record&gt;&lt;/Cite&gt;&lt;/EndNote&gt;</w:instrText>
      </w:r>
      <w:r w:rsidR="006113EF" w:rsidRPr="00D734EE">
        <w:fldChar w:fldCharType="separate"/>
      </w:r>
      <w:r w:rsidR="006113EF" w:rsidRPr="00D734EE">
        <w:rPr>
          <w:noProof/>
          <w:vertAlign w:val="superscript"/>
        </w:rPr>
        <w:t>16,17</w:t>
      </w:r>
      <w:r w:rsidR="006113EF" w:rsidRPr="00D734EE">
        <w:fldChar w:fldCharType="end"/>
      </w:r>
      <w:r w:rsidRPr="00D734EE">
        <w:t>.</w:t>
      </w:r>
      <w:r w:rsidRPr="00D734EE">
        <w:rPr>
          <w:rFonts w:hint="eastAsia"/>
        </w:rPr>
        <w:t xml:space="preserve"> </w:t>
      </w:r>
      <w:r w:rsidRPr="00D734EE">
        <w:t xml:space="preserve">With varying transition metal </w:t>
      </w:r>
      <w:r w:rsidRPr="00D734EE">
        <w:rPr>
          <w:i/>
        </w:rPr>
        <w:t>M</w:t>
      </w:r>
      <w:r w:rsidRPr="00D734EE">
        <w:t xml:space="preserve"> </w:t>
      </w:r>
      <w:r w:rsidR="009A35BF" w:rsidRPr="00D734EE">
        <w:t xml:space="preserve">atoms </w:t>
      </w:r>
      <w:r w:rsidRPr="00D734EE">
        <w:t xml:space="preserve">among Fe, Ni, and Mn, the magnetism </w:t>
      </w:r>
      <w:r w:rsidR="00DA52AF" w:rsidRPr="00D734EE">
        <w:t>in</w:t>
      </w:r>
      <w:r w:rsidRPr="00D734EE">
        <w:t xml:space="preserve"> </w:t>
      </w:r>
      <w:r w:rsidRPr="00D734EE">
        <w:rPr>
          <w:i/>
        </w:rPr>
        <w:t>M</w:t>
      </w:r>
      <w:r w:rsidRPr="00D734EE">
        <w:t>P</w:t>
      </w:r>
      <w:r w:rsidRPr="00D734EE">
        <w:rPr>
          <w:i/>
        </w:rPr>
        <w:t>X</w:t>
      </w:r>
      <w:r w:rsidRPr="00D734EE">
        <w:rPr>
          <w:vertAlign w:val="subscript"/>
        </w:rPr>
        <w:t>3</w:t>
      </w:r>
      <w:r w:rsidRPr="00D734EE">
        <w:t xml:space="preserve"> behaves as Ising-type (FePS</w:t>
      </w:r>
      <w:r w:rsidRPr="00D734EE">
        <w:rPr>
          <w:vertAlign w:val="subscript"/>
        </w:rPr>
        <w:t>3</w:t>
      </w:r>
      <w:r w:rsidRPr="00D734EE">
        <w:t>), XY-type (NiPS</w:t>
      </w:r>
      <w:r w:rsidRPr="00D734EE">
        <w:rPr>
          <w:vertAlign w:val="subscript"/>
        </w:rPr>
        <w:t>3</w:t>
      </w:r>
      <w:r w:rsidRPr="00D734EE">
        <w:t>), and Heisenberg-type (MnPS</w:t>
      </w:r>
      <w:r w:rsidRPr="00D734EE">
        <w:rPr>
          <w:vertAlign w:val="subscript"/>
        </w:rPr>
        <w:t>3</w:t>
      </w:r>
      <w:r w:rsidRPr="00D734EE">
        <w:t>)</w:t>
      </w:r>
      <w:r w:rsidRPr="00D734EE">
        <w:rPr>
          <w:rFonts w:hint="eastAsia"/>
        </w:rPr>
        <w:t>.</w:t>
      </w:r>
      <w:r w:rsidRPr="00D734EE">
        <w:t xml:space="preserve"> While the bulk </w:t>
      </w:r>
      <w:r w:rsidRPr="00D734EE">
        <w:rPr>
          <w:i/>
        </w:rPr>
        <w:t>M</w:t>
      </w:r>
      <w:r w:rsidRPr="00D734EE">
        <w:t>P</w:t>
      </w:r>
      <w:r w:rsidRPr="00D734EE">
        <w:rPr>
          <w:i/>
        </w:rPr>
        <w:t>X</w:t>
      </w:r>
      <w:r w:rsidRPr="00D734EE">
        <w:rPr>
          <w:vertAlign w:val="subscript"/>
        </w:rPr>
        <w:t>3</w:t>
      </w:r>
      <w:r w:rsidRPr="00D734EE">
        <w:t xml:space="preserve"> exhibit the </w:t>
      </w:r>
      <w:r w:rsidRPr="00D734EE">
        <w:rPr>
          <w:i/>
        </w:rPr>
        <w:t>C</w:t>
      </w:r>
      <w:r w:rsidRPr="00D734EE">
        <w:rPr>
          <w:vertAlign w:val="subscript"/>
        </w:rPr>
        <w:t>2</w:t>
      </w:r>
      <w:r w:rsidRPr="00D734EE">
        <w:rPr>
          <w:i/>
          <w:vertAlign w:val="subscript"/>
        </w:rPr>
        <w:t>h</w:t>
      </w:r>
      <w:r w:rsidRPr="00D734EE">
        <w:t xml:space="preserve"> point group symmetry, the point group of the monolayer is </w:t>
      </w:r>
      <w:r w:rsidRPr="00D734EE">
        <w:rPr>
          <w:i/>
        </w:rPr>
        <w:t>D</w:t>
      </w:r>
      <w:r w:rsidRPr="00D734EE">
        <w:rPr>
          <w:vertAlign w:val="subscript"/>
        </w:rPr>
        <w:t>3</w:t>
      </w:r>
      <w:r w:rsidRPr="00D734EE">
        <w:rPr>
          <w:i/>
          <w:vertAlign w:val="subscript"/>
        </w:rPr>
        <w:t>d</w:t>
      </w:r>
      <w:r w:rsidRPr="00D734EE">
        <w:t>. NiPS</w:t>
      </w:r>
      <w:r w:rsidRPr="00D734EE">
        <w:rPr>
          <w:vertAlign w:val="subscript"/>
        </w:rPr>
        <w:t>3</w:t>
      </w:r>
      <w:r w:rsidRPr="00D734EE">
        <w:t xml:space="preserve"> inherits the lattice structure of </w:t>
      </w:r>
      <w:r w:rsidRPr="00D734EE">
        <w:rPr>
          <w:i/>
        </w:rPr>
        <w:t>M</w:t>
      </w:r>
      <w:r w:rsidRPr="00D734EE">
        <w:t>P</w:t>
      </w:r>
      <w:r w:rsidRPr="00D734EE">
        <w:rPr>
          <w:i/>
        </w:rPr>
        <w:t>X</w:t>
      </w:r>
      <w:r w:rsidRPr="00D734EE">
        <w:rPr>
          <w:vertAlign w:val="subscript"/>
        </w:rPr>
        <w:t>3</w:t>
      </w:r>
      <w:r w:rsidRPr="00D734EE">
        <w:t xml:space="preserve"> family, where intralayer Ni</w:t>
      </w:r>
      <w:r w:rsidRPr="00D734EE">
        <w:rPr>
          <w:vertAlign w:val="superscript"/>
        </w:rPr>
        <w:t>2+</w:t>
      </w:r>
      <w:r w:rsidRPr="00D734EE">
        <w:t xml:space="preserve"> ions form a honeycomb </w:t>
      </w:r>
      <w:r w:rsidR="00CB6D58" w:rsidRPr="00D734EE">
        <w:t>lattice</w:t>
      </w:r>
      <w:r w:rsidR="00CB6D58" w:rsidRPr="00D734EE">
        <w:fldChar w:fldCharType="begin"/>
      </w:r>
      <w:r w:rsidR="00CB6D58" w:rsidRPr="00D734EE">
        <w:instrText xml:space="preserve"> ADDIN EN.CITE &lt;EndNote&gt;&lt;Cite&gt;&lt;Author&gt;Susner&lt;/Author&gt;&lt;Year&gt;2017&lt;/Year&gt;&lt;RecNum&gt;16&lt;/RecNum&gt;&lt;DisplayText&gt;&lt;style face="superscript"&gt;16,17&lt;/style&gt;&lt;/DisplayText&gt;&lt;record&gt;&lt;rec-number&gt;16&lt;/rec-number&gt;&lt;foreign-keys&gt;&lt;key app="EN" db-id="wdrafxsw69vtske5v9sx2t0zvvateta2pxtt" timestamp="1653291332"&gt;16&lt;/key&gt;&lt;/foreign-keys&gt;&lt;ref-type name="Journal Article"&gt;17&lt;/ref-type&gt;&lt;contributors&gt;&lt;authors&gt;&lt;author&gt;Susner, Michael A&lt;/author&gt;&lt;author&gt;Chyasnavichyus, Marius&lt;/author&gt;&lt;author&gt;McGuire, Michael A&lt;/author&gt;&lt;author&gt;Ganesh, Panchapa</w:instrText>
      </w:r>
      <w:r w:rsidR="00CB6D58" w:rsidRPr="00D734EE">
        <w:rPr>
          <w:rFonts w:hint="eastAsia"/>
        </w:rPr>
        <w:instrText>kesan&lt;/author&gt;&lt;author&gt;Maksymovych, Petro&lt;/author&gt;&lt;/authors&gt;&lt;/contributors&gt;&lt;titles&gt;&lt;title&gt;Metal thio</w:instrText>
      </w:r>
      <w:r w:rsidR="00CB6D58" w:rsidRPr="00D734EE">
        <w:rPr>
          <w:rFonts w:hint="eastAsia"/>
        </w:rPr>
        <w:instrText>‐</w:instrText>
      </w:r>
      <w:r w:rsidR="00CB6D58" w:rsidRPr="00D734EE">
        <w:rPr>
          <w:rFonts w:hint="eastAsia"/>
        </w:rPr>
        <w:instrText>and selenophosphates as multifunctional van der Waals layered materials&lt;/title&gt;&lt;secondary-title&gt;Advanced Materials&lt;/secondary-title&gt;&lt;/titles&gt;&lt;periodical&gt;&lt;f</w:instrText>
      </w:r>
      <w:r w:rsidR="00CB6D58" w:rsidRPr="00D734EE">
        <w:instrText>ull-title&gt;Advanced Materials&lt;/full-title&gt;&lt;/periodical&gt;&lt;pages&gt;1602852&lt;/pages&gt;&lt;volume&gt;29&lt;/volume&gt;&lt;number&gt;38&lt;/number&gt;&lt;dates&gt;&lt;year&gt;2017&lt;/year&gt;&lt;/dates&gt;&lt;isbn&gt;0935-9648&lt;/isbn&gt;&lt;urls&gt;&lt;/urls&gt;&lt;/record&gt;&lt;/Cite&gt;&lt;Cite&gt;&lt;Author&gt;Bernasconi&lt;/Author&gt;&lt;Year&gt;1988&lt;/Year&gt;&lt;RecNum&gt;17&lt;/RecNum&gt;&lt;record&gt;&lt;rec-number&gt;17&lt;/rec-number&gt;&lt;foreign-keys&gt;&lt;key app="EN" db-id="wdrafxsw69vtske5v9sx2t0zvvateta2pxtt" timestamp="1653291450"&gt;17&lt;/key&gt;&lt;/foreign-keys&gt;&lt;ref-type name="Journal Article"&gt;17&lt;/ref-type&gt;&lt;contributors&gt;&lt;authors&gt;&lt;author&gt;Bernasconi, M&lt;/author&gt;&lt;author&gt;Marra, GL&lt;/author&gt;&lt;author&gt;Benedek, G&lt;/author&gt;&lt;author&gt;Miglio, L&lt;/author&gt;&lt;author&gt;Jouanne, M&lt;/author&gt;&lt;author&gt;Julien, C&lt;/author&gt;&lt;author&gt;Scagliotti, M&lt;/author&gt;&lt;author&gt;Balkanski, M&lt;/author&gt;&lt;/authors&gt;&lt;/contributors&gt;&lt;titles&gt;&lt;title&gt;Lattice dynamics of layered MP X 3 (M= Mn, Fe, Ni, Zn; X= S, Se) compounds&lt;/title&gt;&lt;secondary-title&gt;Physical Review B&lt;/secondary-title&gt;&lt;/titles&gt;&lt;periodical&gt;&lt;full-title&gt;Physical Review B&lt;/full-title&gt;&lt;/periodical&gt;&lt;pages&gt;12089&lt;/pages&gt;&lt;volume&gt;38&lt;/volume&gt;&lt;number&gt;17&lt;/number&gt;&lt;dates&gt;&lt;year&gt;1988&lt;/year&gt;&lt;/dates&gt;&lt;urls&gt;&lt;/urls&gt;&lt;/record&gt;&lt;/Cite&gt;&lt;/EndNote&gt;</w:instrText>
      </w:r>
      <w:r w:rsidR="00CB6D58" w:rsidRPr="00D734EE">
        <w:fldChar w:fldCharType="separate"/>
      </w:r>
      <w:r w:rsidR="00CB6D58" w:rsidRPr="00D734EE">
        <w:rPr>
          <w:noProof/>
          <w:vertAlign w:val="superscript"/>
        </w:rPr>
        <w:t>18,19</w:t>
      </w:r>
      <w:r w:rsidR="00CB6D58" w:rsidRPr="00D734EE">
        <w:fldChar w:fldCharType="end"/>
      </w:r>
      <w:r w:rsidRPr="00D734EE">
        <w:t xml:space="preserve">, as </w:t>
      </w:r>
      <w:r w:rsidR="009A35BF" w:rsidRPr="00D734EE">
        <w:t xml:space="preserve">schematically </w:t>
      </w:r>
      <w:r w:rsidRPr="00D734EE">
        <w:t xml:space="preserve">shown in Fig. 1a. </w:t>
      </w:r>
      <w:r w:rsidR="00DA52AF" w:rsidRPr="00D734EE">
        <w:t>E</w:t>
      </w:r>
      <w:r w:rsidRPr="00D734EE">
        <w:t>ach Ni</w:t>
      </w:r>
      <w:r w:rsidRPr="00D734EE">
        <w:rPr>
          <w:vertAlign w:val="superscript"/>
        </w:rPr>
        <w:t>2+</w:t>
      </w:r>
      <w:r w:rsidRPr="00D734EE">
        <w:t xml:space="preserve"> has a magnetic moment of </w:t>
      </w:r>
      <w:ins w:id="72" w:author="王 昊昕" w:date="2022-12-06T22:59:00Z">
        <w:r w:rsidR="00291DAE">
          <w:t>2</w:t>
        </w:r>
      </w:ins>
      <w:del w:id="73" w:author="王 昊昕" w:date="2022-12-06T22:59:00Z">
        <w:r w:rsidRPr="00D734EE" w:rsidDel="00291DAE">
          <w:delText>3</w:delText>
        </w:r>
      </w:del>
      <w:r w:rsidRPr="00D734EE">
        <w:sym w:font="Symbol" w:char="F06D"/>
      </w:r>
      <w:r w:rsidRPr="00D734EE">
        <w:rPr>
          <w:vertAlign w:val="subscript"/>
        </w:rPr>
        <w:t>B</w:t>
      </w:r>
      <w:r w:rsidRPr="00D734EE">
        <w:t xml:space="preserve"> (Bohr magneton). </w:t>
      </w:r>
      <w:r w:rsidR="00DB791A" w:rsidRPr="00D734EE">
        <w:t>T</w:t>
      </w:r>
      <w:r w:rsidRPr="00D734EE">
        <w:t>he Ni</w:t>
      </w:r>
      <w:r w:rsidRPr="00D734EE">
        <w:rPr>
          <w:vertAlign w:val="superscript"/>
        </w:rPr>
        <w:t>2+</w:t>
      </w:r>
      <w:r w:rsidRPr="00D734EE">
        <w:t xml:space="preserve"> ions with the same spin direction form the zigzag </w:t>
      </w:r>
      <w:r w:rsidR="006F51EE" w:rsidRPr="00D734EE">
        <w:t>FM</w:t>
      </w:r>
      <w:r w:rsidRPr="00D734EE">
        <w:t xml:space="preserve"> chains </w:t>
      </w:r>
      <w:r w:rsidRPr="00D734EE">
        <w:lastRenderedPageBreak/>
        <w:t xml:space="preserve">parallel to the </w:t>
      </w:r>
      <w:r w:rsidRPr="00D734EE">
        <w:rPr>
          <w:i/>
        </w:rPr>
        <w:t>a</w:t>
      </w:r>
      <w:r w:rsidRPr="00D734EE">
        <w:t>-axis</w:t>
      </w:r>
      <w:r w:rsidR="00DA52AF" w:rsidRPr="00D734EE">
        <w:t xml:space="preserve"> </w:t>
      </w:r>
      <w:r w:rsidRPr="00D734EE">
        <w:t xml:space="preserve">and the FM chains </w:t>
      </w:r>
      <w:r w:rsidR="006F51EE" w:rsidRPr="00D734EE">
        <w:t xml:space="preserve">are </w:t>
      </w:r>
      <w:r w:rsidRPr="00D734EE">
        <w:t>couple</w:t>
      </w:r>
      <w:r w:rsidR="00DA52AF" w:rsidRPr="00D734EE">
        <w:t>d</w:t>
      </w:r>
      <w:r w:rsidRPr="00D734EE">
        <w:t xml:space="preserve"> in </w:t>
      </w:r>
      <w:r w:rsidR="00924D4D" w:rsidRPr="00D734EE">
        <w:t xml:space="preserve">an </w:t>
      </w:r>
      <w:r w:rsidRPr="00D734EE">
        <w:t xml:space="preserve">AFM manner. At about 150 K, </w:t>
      </w:r>
      <w:r w:rsidRPr="00D734EE">
        <w:rPr>
          <w:rFonts w:hint="eastAsia"/>
        </w:rPr>
        <w:t>Ni</w:t>
      </w:r>
      <w:r w:rsidRPr="00D734EE">
        <w:t>PS</w:t>
      </w:r>
      <w:r w:rsidRPr="00D734EE">
        <w:rPr>
          <w:vertAlign w:val="subscript"/>
        </w:rPr>
        <w:t>3</w:t>
      </w:r>
      <w:r w:rsidRPr="00D734EE">
        <w:t xml:space="preserve"> undergoes a phase transition from zigzag-AFM to </w:t>
      </w:r>
      <w:del w:id="74" w:author="Hong Yao" w:date="2022-12-04T17:59:00Z">
        <w:r w:rsidRPr="00D734EE" w:rsidDel="00C14161">
          <w:delText>PM (</w:delText>
        </w:r>
      </w:del>
      <w:r w:rsidRPr="00D734EE">
        <w:t>paramagnetism</w:t>
      </w:r>
      <w:ins w:id="75" w:author="Hong Yao" w:date="2022-12-04T17:59:00Z">
        <w:r w:rsidR="00C14161">
          <w:t xml:space="preserve"> (PM)</w:t>
        </w:r>
      </w:ins>
      <w:del w:id="76" w:author="Hong Yao" w:date="2022-12-04T17:59:00Z">
        <w:r w:rsidRPr="00D734EE" w:rsidDel="00C14161">
          <w:delText>)</w:delText>
        </w:r>
      </w:del>
      <w:r w:rsidRPr="00D734EE">
        <w:t xml:space="preserve">. </w:t>
      </w:r>
      <w:r w:rsidR="009A35BF" w:rsidRPr="00D734EE">
        <w:t>T</w:t>
      </w:r>
      <w:r w:rsidRPr="00D734EE">
        <w:t xml:space="preserve">he temperature dependence of phonon splitting and linear dichroism suggested that zigzag-AFM exists only within </w:t>
      </w:r>
      <w:r w:rsidR="009A35BF" w:rsidRPr="00D734EE">
        <w:t xml:space="preserve">the </w:t>
      </w:r>
      <w:r w:rsidRPr="00D734EE">
        <w:t xml:space="preserve">thickness </w:t>
      </w:r>
      <w:r w:rsidR="009A35BF" w:rsidRPr="00D734EE">
        <w:t xml:space="preserve">ranging </w:t>
      </w:r>
      <w:r w:rsidRPr="00D734EE">
        <w:t>from bulk to bilayer</w:t>
      </w:r>
      <w:r w:rsidR="00C0186C" w:rsidRPr="00D734EE">
        <w:t xml:space="preserve">, with </w:t>
      </w:r>
      <w:r w:rsidR="009A35BF" w:rsidRPr="00D734EE">
        <w:t xml:space="preserve">the </w:t>
      </w:r>
      <w:r w:rsidR="00C0186C" w:rsidRPr="00D734EE">
        <w:t xml:space="preserve">monolayer found magnetically disordered due to enhanced spin </w:t>
      </w:r>
      <w:r w:rsidR="006113EF" w:rsidRPr="00D734EE">
        <w:t>fluctuation</w:t>
      </w:r>
      <w:r w:rsidR="006113EF" w:rsidRPr="00D734EE">
        <w:fldChar w:fldCharType="begin">
          <w:fldData xml:space="preserve">PEVuZE5vdGU+PENpdGU+PEF1dGhvcj5LaW08L0F1dGhvcj48WWVhcj4yMDE5PC9ZZWFyPjxSZWNO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</w:fldData>
        </w:fldChar>
      </w:r>
      <w:r w:rsidR="006113EF" w:rsidRPr="00D734EE">
        <w:instrText xml:space="preserve"> ADDIN EN.CITE </w:instrText>
      </w:r>
      <w:r w:rsidR="006113EF" w:rsidRPr="00D734EE">
        <w:fldChar w:fldCharType="begin">
          <w:fldData xml:space="preserve">PEVuZE5vdGU+PENpdGU+PEF1dGhvcj5LaW08L0F1dGhvcj48WWVhcj4yMDE5PC9ZZWFyPjxSZWNO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</w:fldData>
        </w:fldChar>
      </w:r>
      <w:r w:rsidR="006113EF" w:rsidRPr="00D734EE">
        <w:instrText xml:space="preserve"> ADDIN EN.CITE.DATA </w:instrText>
      </w:r>
      <w:r w:rsidR="006113EF" w:rsidRPr="00D734EE">
        <w:fldChar w:fldCharType="end"/>
      </w:r>
      <w:r w:rsidR="006113EF" w:rsidRPr="00D734EE">
        <w:fldChar w:fldCharType="separate"/>
      </w:r>
      <w:r w:rsidR="006113EF" w:rsidRPr="00D734EE">
        <w:rPr>
          <w:noProof/>
          <w:vertAlign w:val="superscript"/>
        </w:rPr>
        <w:t>20,21</w:t>
      </w:r>
      <w:r w:rsidR="006113EF" w:rsidRPr="00D734EE">
        <w:fldChar w:fldCharType="end"/>
      </w:r>
      <w:r w:rsidRPr="00D734EE">
        <w:t xml:space="preserve">. </w:t>
      </w:r>
      <w:r w:rsidR="001878EA" w:rsidRPr="00D734EE">
        <w:t>N</w:t>
      </w:r>
      <w:r w:rsidR="001878EA" w:rsidRPr="00D734EE">
        <w:rPr>
          <w:rFonts w:hint="eastAsia"/>
        </w:rPr>
        <w:t>o</w:t>
      </w:r>
      <w:r w:rsidR="001878EA" w:rsidRPr="00D734EE">
        <w:t xml:space="preserve">te that the phonon splitting due to symmetry lowering from </w:t>
      </w:r>
      <w:r w:rsidR="001878EA" w:rsidRPr="00D734EE">
        <w:rPr>
          <w:i/>
        </w:rPr>
        <w:t>D</w:t>
      </w:r>
      <w:r w:rsidR="001878EA" w:rsidRPr="00D734EE">
        <w:rPr>
          <w:vertAlign w:val="subscript"/>
        </w:rPr>
        <w:t>3d</w:t>
      </w:r>
      <w:r w:rsidR="001878EA" w:rsidRPr="00D734EE">
        <w:t xml:space="preserve"> to </w:t>
      </w:r>
      <w:r w:rsidR="001878EA" w:rsidRPr="00D734EE">
        <w:rPr>
          <w:i/>
        </w:rPr>
        <w:t>C</w:t>
      </w:r>
      <w:r w:rsidR="001878EA" w:rsidRPr="00D734EE">
        <w:rPr>
          <w:vertAlign w:val="subscript"/>
        </w:rPr>
        <w:t>2h</w:t>
      </w:r>
      <w:r w:rsidR="001878EA" w:rsidRPr="00D734EE">
        <w:t xml:space="preserve"> by zigzag-AFM </w:t>
      </w:r>
      <w:r w:rsidR="001878EA" w:rsidRPr="00D734EE">
        <w:rPr>
          <w:rFonts w:hint="eastAsia"/>
        </w:rPr>
        <w:t>ord</w:t>
      </w:r>
      <w:r w:rsidR="001878EA" w:rsidRPr="00D734EE">
        <w:t>er has been observed in monolayer CoPS</w:t>
      </w:r>
      <w:r w:rsidR="001878EA" w:rsidRPr="00D734EE">
        <w:rPr>
          <w:vertAlign w:val="subscript"/>
        </w:rPr>
        <w:t>3</w:t>
      </w:r>
      <w:r w:rsidR="001878EA" w:rsidRPr="00D734EE">
        <w:t xml:space="preserve">, </w:t>
      </w:r>
      <w:r w:rsidR="001878EA" w:rsidRPr="00D734EE">
        <w:rPr>
          <w:rFonts w:hint="eastAsia"/>
        </w:rPr>
        <w:t>a</w:t>
      </w:r>
      <w:r w:rsidR="001878EA" w:rsidRPr="00D734EE">
        <w:t xml:space="preserve"> sister compound of monolayer NiPS</w:t>
      </w:r>
      <w:r w:rsidR="001878EA" w:rsidRPr="00D734EE">
        <w:rPr>
          <w:vertAlign w:val="subscript"/>
        </w:rPr>
        <w:t>3</w:t>
      </w:r>
      <w:r w:rsidR="001878EA" w:rsidRPr="00D734EE">
        <w:t>, making the magnetic phase of monolayer NiPS</w:t>
      </w:r>
      <w:r w:rsidR="001878EA" w:rsidRPr="00D734EE">
        <w:rPr>
          <w:vertAlign w:val="subscript"/>
        </w:rPr>
        <w:t>3</w:t>
      </w:r>
      <w:r w:rsidR="001878EA" w:rsidRPr="00D734EE">
        <w:t xml:space="preserve"> </w:t>
      </w:r>
      <w:r w:rsidR="001878EA" w:rsidRPr="00D734EE">
        <w:rPr>
          <w:rFonts w:hint="eastAsia"/>
        </w:rPr>
        <w:t>more</w:t>
      </w:r>
      <w:r w:rsidR="001878EA" w:rsidRPr="00D734EE">
        <w:t xml:space="preserve"> </w:t>
      </w:r>
      <w:r w:rsidR="006113EF" w:rsidRPr="00D734EE">
        <w:t>intriguing</w:t>
      </w:r>
      <w:r w:rsidR="006113EF" w:rsidRPr="00D734EE">
        <w:rPr>
          <w:vertAlign w:val="superscript"/>
        </w:rPr>
        <w:t>22</w:t>
      </w:r>
      <w:r w:rsidR="001878EA" w:rsidRPr="00D734EE">
        <w:rPr>
          <w:rFonts w:hint="eastAsia"/>
        </w:rPr>
        <w:t>.</w:t>
      </w:r>
      <w:r w:rsidR="001878EA" w:rsidRPr="00D734EE">
        <w:t xml:space="preserve"> </w:t>
      </w:r>
      <w:r w:rsidRPr="00D734EE">
        <w:t xml:space="preserve">Meanwhile, </w:t>
      </w:r>
      <w:ins w:id="77" w:author="Hong Yao" w:date="2022-12-04T18:00:00Z">
        <w:r w:rsidR="00C14161">
          <w:t xml:space="preserve">some </w:t>
        </w:r>
      </w:ins>
      <w:r w:rsidRPr="00D734EE">
        <w:t xml:space="preserve">theoretical studies </w:t>
      </w:r>
      <w:r w:rsidR="009A35BF" w:rsidRPr="00D734EE">
        <w:t xml:space="preserve">have </w:t>
      </w:r>
      <w:r w:rsidRPr="00D734EE">
        <w:t>suggest</w:t>
      </w:r>
      <w:r w:rsidR="006271B8" w:rsidRPr="00D734EE">
        <w:t>ed</w:t>
      </w:r>
      <w:r w:rsidRPr="00D734EE">
        <w:t xml:space="preserve"> that there exists a magnetic order in the monolayer </w:t>
      </w:r>
      <w:r w:rsidR="006113EF" w:rsidRPr="00D734EE">
        <w:rPr>
          <w:rFonts w:hint="eastAsia"/>
        </w:rPr>
        <w:t>Ni</w:t>
      </w:r>
      <w:r w:rsidR="006113EF" w:rsidRPr="00D734EE">
        <w:t>PS</w:t>
      </w:r>
      <w:r w:rsidR="006113EF" w:rsidRPr="00D734EE">
        <w:rPr>
          <w:vertAlign w:val="subscript"/>
        </w:rPr>
        <w:t>3</w:t>
      </w:r>
      <w:r w:rsidR="006113EF" w:rsidRPr="00D734EE">
        <w:rPr>
          <w:vertAlign w:val="subscript"/>
        </w:rPr>
        <w:fldChar w:fldCharType="begin"/>
      </w:r>
      <w:r w:rsidR="006113EF" w:rsidRPr="00D734EE">
        <w:rPr>
          <w:vertAlign w:val="subscript"/>
        </w:rPr>
        <w:instrText xml:space="preserve"> ADDIN EN.CITE &lt;EndNote&gt;&lt;Cite&gt;&lt;Author&gt;Sivadas&lt;/Author&gt;&lt;Year&gt;2015&lt;/Year&gt;&lt;RecNum&gt;14&lt;/RecNum&gt;&lt;DisplayText&gt;&lt;style face="superscript"&gt;20,21&lt;/style&gt;&lt;/DisplayText&gt;&lt;record&gt;&lt;rec-number&gt;14&lt;/rec-number&gt;&lt;foreign-keys&gt;&lt;key app="EN" db-id="wdrafxsw69vtske5v9sx2t0zvvateta2pxtt" timestamp="1653289011"&gt;14&lt;/key&gt;&lt;/foreign-keys&gt;&lt;ref-type name="Journal Article"&gt;17&lt;/ref-type&gt;&lt;contributors&gt;&lt;authors&gt;&lt;author&gt;Sivadas, Nikhil&lt;/author&gt;&lt;author&gt;Daniels, Matthew W&lt;/author&gt;&lt;author&gt;Swendsen, Robert H&lt;/author&gt;&lt;author&gt;Okamoto, Satoshi&lt;/author&gt;&lt;author&gt;Xiao, Di&lt;/author&gt;&lt;/authors&gt;&lt;/contributors&gt;&lt;titles&gt;&lt;title&gt;Magnetic ground state of semiconducting transition-metal trichalcogenide monolayers&lt;/title&gt;&lt;secondary-title&gt;Physical Review B&lt;/secondary-title&gt;&lt;/titles&gt;&lt;periodical&gt;&lt;full-title&gt;Physical Review B&lt;/full-title&gt;&lt;/periodical&gt;&lt;pages&gt;235425&lt;/pages&gt;&lt;volume&gt;91&lt;/volume&gt;&lt;number&gt;23&lt;/number&gt;&lt;dates&gt;&lt;year&gt;2015&lt;/year&gt;&lt;/dates&gt;&lt;urls&gt;&lt;/urls&gt;&lt;/record&gt;&lt;/Cite&gt;&lt;Cite&gt;&lt;Author&gt;Kim&lt;/Author&gt;&lt;Year&gt;2021&lt;/Year&gt;&lt;RecNum&gt;6&lt;/RecNum&gt;&lt;record&gt;&lt;rec-number&gt;6&lt;/rec-number&gt;&lt;foreign-keys&gt;&lt;key app="EN" db-id="wdrafxsw69vtske5v9sx2t0zvvateta2pxtt" timestamp="1653278605"&gt;6&lt;/key&gt;&lt;/foreign-keys&gt;&lt;ref-type name="Journal Article"&gt;17&lt;/ref-type&gt;&lt;contributors&gt;&lt;authors&gt;&lt;author&gt;Kim, Tae Yun&lt;/author&gt;&lt;author&gt;Park, Cheol-Hwan&lt;/author&gt;&lt;/authors&gt;&lt;/contributors&gt;&lt;titles&gt;&lt;title&gt;Magnetic Anisotropy and Magnetic Ordering of Transition-Metal Phosphorus Trisulfides&lt;/title&gt;&lt;secondary-title&gt;Nano Letters&lt;/secondary-title&gt;&lt;/titles&gt;&lt;periodical&gt;&lt;full-title&gt;Nano Letters&lt;/full-title&gt;&lt;/periodical&gt;&lt;dates&gt;&lt;year&gt;2021&lt;/year&gt;&lt;/dates&gt;&lt;isbn&gt;1530-6984&lt;/isbn&gt;&lt;urls&gt;&lt;/urls&gt;&lt;/record&gt;&lt;/Cite&gt;&lt;/EndNote&gt;</w:instrText>
      </w:r>
      <w:r w:rsidR="006113EF" w:rsidRPr="00D734EE">
        <w:rPr>
          <w:vertAlign w:val="subscript"/>
        </w:rPr>
        <w:fldChar w:fldCharType="separate"/>
      </w:r>
      <w:r w:rsidR="006113EF" w:rsidRPr="00D734EE">
        <w:rPr>
          <w:noProof/>
          <w:vertAlign w:val="superscript"/>
        </w:rPr>
        <w:t>23,24</w:t>
      </w:r>
      <w:r w:rsidR="006113EF" w:rsidRPr="00D734EE">
        <w:rPr>
          <w:vertAlign w:val="subscript"/>
        </w:rPr>
        <w:fldChar w:fldCharType="end"/>
      </w:r>
      <w:r w:rsidRPr="00D734EE">
        <w:t>.</w:t>
      </w:r>
      <w:r w:rsidRPr="00D734EE">
        <w:rPr>
          <w:rFonts w:hint="eastAsia"/>
        </w:rPr>
        <w:t xml:space="preserve"> </w:t>
      </w:r>
      <w:r w:rsidR="00924D4D" w:rsidRPr="00D734EE">
        <w:t>Even i</w:t>
      </w:r>
      <w:r w:rsidR="00C0186C" w:rsidRPr="00D734EE">
        <w:t>t is highly suspected</w:t>
      </w:r>
      <w:r w:rsidR="009A35BF" w:rsidRPr="00D734EE">
        <w:t xml:space="preserve"> that</w:t>
      </w:r>
      <w:r w:rsidR="00C0186C" w:rsidRPr="00D734EE">
        <w:t xml:space="preserve"> BKT-transition exists in monolayer </w:t>
      </w:r>
      <w:r w:rsidR="00C0186C" w:rsidRPr="00D734EE">
        <w:rPr>
          <w:rFonts w:hint="eastAsia"/>
        </w:rPr>
        <w:t>Ni</w:t>
      </w:r>
      <w:r w:rsidR="00C0186C" w:rsidRPr="00D734EE">
        <w:t>PS</w:t>
      </w:r>
      <w:r w:rsidR="00C0186C" w:rsidRPr="00D734EE">
        <w:rPr>
          <w:vertAlign w:val="subscript"/>
        </w:rPr>
        <w:t>3</w:t>
      </w:r>
      <w:r w:rsidRPr="00D734EE">
        <w:t xml:space="preserve">, no phase transition has been detected </w:t>
      </w:r>
      <w:r w:rsidR="009A35BF" w:rsidRPr="00D734EE">
        <w:t xml:space="preserve">experimentally </w:t>
      </w:r>
      <w:r w:rsidRPr="00D734EE">
        <w:t xml:space="preserve">till now. Whether there is a magnetic order in the monolayer </w:t>
      </w:r>
      <w:r w:rsidRPr="00D734EE">
        <w:rPr>
          <w:rFonts w:hint="eastAsia"/>
        </w:rPr>
        <w:t>Ni</w:t>
      </w:r>
      <w:r w:rsidRPr="00D734EE">
        <w:t>PS</w:t>
      </w:r>
      <w:r w:rsidRPr="00D734EE">
        <w:rPr>
          <w:vertAlign w:val="subscript"/>
        </w:rPr>
        <w:t>3</w:t>
      </w:r>
      <w:r w:rsidRPr="00D734EE">
        <w:t xml:space="preserve"> and how to detect </w:t>
      </w:r>
      <w:r w:rsidR="009A35BF" w:rsidRPr="00D734EE">
        <w:t>this ordering</w:t>
      </w:r>
      <w:r w:rsidRPr="00D734EE">
        <w:t xml:space="preserve"> has become an urgent problem in the field of two-dimensional magnetic materials. In addition, </w:t>
      </w:r>
      <w:r w:rsidRPr="00D734EE">
        <w:rPr>
          <w:rFonts w:hint="eastAsia"/>
        </w:rPr>
        <w:t>Ni</w:t>
      </w:r>
      <w:r w:rsidRPr="00D734EE">
        <w:t>PS</w:t>
      </w:r>
      <w:r w:rsidRPr="00D734EE">
        <w:rPr>
          <w:vertAlign w:val="subscript"/>
        </w:rPr>
        <w:t>3</w:t>
      </w:r>
      <w:r w:rsidRPr="00D734EE">
        <w:t xml:space="preserve"> has been regarded as a platform to study the intertwining physical phenomenon between magnetism and other degrees of freedom, </w:t>
      </w:r>
      <w:r w:rsidR="001B49C7" w:rsidRPr="00D734EE">
        <w:t>which</w:t>
      </w:r>
      <w:r w:rsidRPr="00D734EE">
        <w:t xml:space="preserve"> has not been fully understood</w:t>
      </w:r>
      <w:r w:rsidR="00382775" w:rsidRPr="00D734EE">
        <w:rPr>
          <w:vertAlign w:val="superscript"/>
        </w:rPr>
        <w:t>21</w:t>
      </w:r>
      <w:r w:rsidRPr="00D734EE">
        <w:t xml:space="preserve">. </w:t>
      </w:r>
      <w:r w:rsidR="00A56E34" w:rsidRPr="00D734EE">
        <w:t>Especially a spin-coupled coherent exciton has been observed in NiPS</w:t>
      </w:r>
      <w:r w:rsidR="00A56E34" w:rsidRPr="00D734EE">
        <w:rPr>
          <w:vertAlign w:val="subscript"/>
        </w:rPr>
        <w:t>3</w:t>
      </w:r>
      <w:r w:rsidR="00A56E34" w:rsidRPr="00D734EE">
        <w:t xml:space="preserve"> system which is very unusual for magnetic materials</w:t>
      </w:r>
      <w:r w:rsidR="0006586D" w:rsidRPr="00D734EE">
        <w:rPr>
          <w:vertAlign w:val="superscript"/>
        </w:rPr>
        <w:t>11,19,</w:t>
      </w:r>
      <w:r w:rsidR="006113EF" w:rsidRPr="00D734EE">
        <w:rPr>
          <w:vertAlign w:val="superscript"/>
        </w:rPr>
        <w:t>25</w:t>
      </w:r>
      <w:r w:rsidR="00A56E34" w:rsidRPr="00D734EE">
        <w:t xml:space="preserve">. </w:t>
      </w:r>
      <w:r w:rsidRPr="00D734EE">
        <w:t>To clarify the physical mechanism underlying the spin-coupled behavi</w:t>
      </w:r>
      <w:r w:rsidR="001B49C7" w:rsidRPr="00D734EE">
        <w:t>ors of charge, lattice, exciton, and magnon</w:t>
      </w:r>
      <w:r w:rsidRPr="00D734EE">
        <w:t xml:space="preserve"> in two-dimensional limit </w:t>
      </w:r>
      <w:r w:rsidR="009A35BF" w:rsidRPr="00D734EE">
        <w:t>towards rational</w:t>
      </w:r>
      <w:r w:rsidRPr="00D734EE">
        <w:t xml:space="preserve"> manipulating these couplings, the experimental determination of magnetic order for </w:t>
      </w:r>
      <w:r w:rsidRPr="00D734EE">
        <w:rPr>
          <w:rFonts w:hint="eastAsia"/>
        </w:rPr>
        <w:t>Ni</w:t>
      </w:r>
      <w:r w:rsidRPr="00D734EE">
        <w:t>PS</w:t>
      </w:r>
      <w:r w:rsidRPr="00D734EE">
        <w:rPr>
          <w:vertAlign w:val="subscript"/>
        </w:rPr>
        <w:t>3</w:t>
      </w:r>
      <w:r w:rsidRPr="00D734EE">
        <w:t xml:space="preserve"> monolayer is demanded</w:t>
      </w:r>
      <w:r w:rsidRPr="00D734EE">
        <w:rPr>
          <w:rFonts w:hint="eastAsia"/>
        </w:rPr>
        <w:t>.</w:t>
      </w:r>
      <w:r w:rsidR="001B4BF2" w:rsidRPr="00D734EE">
        <w:t xml:space="preserve"> Here we report the experimental observation of robust magnetic order in monolayer NiPS</w:t>
      </w:r>
      <w:r w:rsidR="001B4BF2" w:rsidRPr="00D734EE">
        <w:rPr>
          <w:vertAlign w:val="subscript"/>
        </w:rPr>
        <w:t>3</w:t>
      </w:r>
      <w:r w:rsidR="001B4BF2" w:rsidRPr="00D734EE">
        <w:t>. This conclusion is supported by results of helicity</w:t>
      </w:r>
      <w:r w:rsidR="009A35BF" w:rsidRPr="00D734EE">
        <w:t>-</w:t>
      </w:r>
      <w:r w:rsidR="001B4BF2" w:rsidRPr="00D734EE">
        <w:t>resolved Raman</w:t>
      </w:r>
      <w:r w:rsidR="001A346B" w:rsidRPr="00D734EE">
        <w:t xml:space="preserve"> and</w:t>
      </w:r>
      <w:r w:rsidR="001B4BF2" w:rsidRPr="00D734EE">
        <w:t xml:space="preserve"> ultrafast spectroscopy</w:t>
      </w:r>
      <w:r w:rsidR="001A346B" w:rsidRPr="00D734EE">
        <w:t xml:space="preserve">, </w:t>
      </w:r>
      <w:del w:id="78" w:author="Hong Yao" w:date="2022-12-04T18:00:00Z">
        <w:r w:rsidR="001A346B" w:rsidRPr="00D734EE" w:rsidDel="00C14161">
          <w:delText>and assisted</w:delText>
        </w:r>
      </w:del>
      <w:ins w:id="79" w:author="Hong Yao" w:date="2022-12-04T18:00:00Z">
        <w:r w:rsidR="00C14161">
          <w:t>as well as</w:t>
        </w:r>
      </w:ins>
      <w:r w:rsidR="001A346B" w:rsidRPr="00D734EE">
        <w:t xml:space="preserve"> by theoretical calculations</w:t>
      </w:r>
      <w:r w:rsidR="001B4BF2" w:rsidRPr="00D734EE">
        <w:t xml:space="preserve">. All our experimental observations </w:t>
      </w:r>
      <w:r w:rsidR="00BA59C9" w:rsidRPr="00D734EE">
        <w:t xml:space="preserve">and theoretical calculations </w:t>
      </w:r>
      <w:r w:rsidR="001B4BF2" w:rsidRPr="00D734EE">
        <w:t xml:space="preserve">support the magnetic phase transition at </w:t>
      </w:r>
      <w:r w:rsidR="008401B4" w:rsidRPr="00D734EE">
        <w:t>~</w:t>
      </w:r>
      <w:r w:rsidR="009B366A" w:rsidRPr="00D734EE">
        <w:t xml:space="preserve">140 </w:t>
      </w:r>
      <w:r w:rsidR="001B4BF2" w:rsidRPr="00D734EE">
        <w:t>K for monolayer NiPS</w:t>
      </w:r>
      <w:r w:rsidR="001B4BF2" w:rsidRPr="00D734EE">
        <w:rPr>
          <w:vertAlign w:val="subscript"/>
        </w:rPr>
        <w:t>3</w:t>
      </w:r>
      <w:r w:rsidR="001B4BF2" w:rsidRPr="00D734EE">
        <w:t>.</w:t>
      </w:r>
    </w:p>
    <w:p w14:paraId="4434E5D0" w14:textId="4BD2E79A" w:rsidR="00A537C2" w:rsidRPr="00D734EE" w:rsidRDefault="009B2F9B" w:rsidP="001141CD">
      <w:pPr>
        <w:spacing w:line="360" w:lineRule="auto"/>
      </w:pPr>
      <w:r w:rsidRPr="00D734EE">
        <w:rPr>
          <w:noProof/>
        </w:rPr>
        <w:lastRenderedPageBreak/>
        <mc:AlternateContent>
          <mc:Choice Requires="wps">
            <w:drawing>
              <wp:anchor distT="0" distB="0" distL="114300" distR="114300" simplePos="0" relativeHeight="251660288" behindDoc="0" locked="0" layoutInCell="1" allowOverlap="1" wp14:anchorId="6E7B6EAF" wp14:editId="12DF7EFE">
                <wp:simplePos x="0" y="0"/>
                <wp:positionH relativeFrom="column">
                  <wp:posOffset>25400</wp:posOffset>
                </wp:positionH>
                <wp:positionV relativeFrom="paragraph">
                  <wp:posOffset>0</wp:posOffset>
                </wp:positionV>
                <wp:extent cx="5255260" cy="1090930"/>
                <wp:effectExtent l="0" t="0" r="2540" b="0"/>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260" cy="1090930"/>
                        </a:xfrm>
                        <a:prstGeom prst="rect">
                          <a:avLst/>
                        </a:prstGeom>
                        <a:solidFill>
                          <a:srgbClr val="FFFFFF"/>
                        </a:solidFill>
                        <a:ln w="9525">
                          <a:noFill/>
                          <a:miter lim="800000"/>
                          <a:headEnd/>
                          <a:tailEnd/>
                        </a:ln>
                      </wps:spPr>
                      <wps:txbx>
                        <w:txbxContent>
                          <w:p w14:paraId="52E975D9" w14:textId="077D9385" w:rsidR="00D517AE" w:rsidRDefault="00E16B15" w:rsidP="00FE2C20">
                            <w:pPr>
                              <w:rPr>
                                <w:b/>
                              </w:rPr>
                            </w:pPr>
                            <w:r w:rsidRPr="00E16B15">
                              <w:rPr>
                                <w:noProof/>
                              </w:rPr>
                              <w:t xml:space="preserve"> </w:t>
                            </w:r>
                            <w:r w:rsidRPr="00E16B15">
                              <w:rPr>
                                <w:noProof/>
                              </w:rPr>
                              <w:drawing>
                                <wp:inline distT="0" distB="0" distL="0" distR="0" wp14:anchorId="1AEFE4AF" wp14:editId="67FDA762">
                                  <wp:extent cx="5049671" cy="4147176"/>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334" t="6221" r="3888" b="10771"/>
                                          <a:stretch/>
                                        </pic:blipFill>
                                        <pic:spPr bwMode="auto">
                                          <a:xfrm>
                                            <a:off x="0" y="0"/>
                                            <a:ext cx="5062982" cy="4158108"/>
                                          </a:xfrm>
                                          <a:prstGeom prst="rect">
                                            <a:avLst/>
                                          </a:prstGeom>
                                          <a:ln>
                                            <a:noFill/>
                                          </a:ln>
                                          <a:extLst>
                                            <a:ext uri="{53640926-AAD7-44D8-BBD7-CCE9431645EC}">
                                              <a14:shadowObscured xmlns:a14="http://schemas.microsoft.com/office/drawing/2010/main"/>
                                            </a:ext>
                                          </a:extLst>
                                        </pic:spPr>
                                      </pic:pic>
                                    </a:graphicData>
                                  </a:graphic>
                                </wp:inline>
                              </w:drawing>
                            </w:r>
                          </w:p>
                          <w:p w14:paraId="251A3C95" w14:textId="0BC92F3E" w:rsidR="00D517AE" w:rsidRPr="00FE2C20" w:rsidRDefault="00D517AE" w:rsidP="00FE2C20">
                            <w:r w:rsidRPr="004D332A">
                              <w:rPr>
                                <w:rFonts w:hint="eastAsia"/>
                                <w:b/>
                              </w:rPr>
                              <w:t>F</w:t>
                            </w:r>
                            <w:r w:rsidRPr="004D332A">
                              <w:rPr>
                                <w:b/>
                              </w:rPr>
                              <w:t>ig. 1 | The</w:t>
                            </w:r>
                            <w:r>
                              <w:rPr>
                                <w:b/>
                              </w:rPr>
                              <w:t xml:space="preserve"> NiPS</w:t>
                            </w:r>
                            <w:r w:rsidRPr="00A26281">
                              <w:rPr>
                                <w:b/>
                                <w:vertAlign w:val="subscript"/>
                              </w:rPr>
                              <w:t>3</w:t>
                            </w:r>
                            <w:r>
                              <w:rPr>
                                <w:b/>
                              </w:rPr>
                              <w:t xml:space="preserve"> samples and</w:t>
                            </w:r>
                            <w:r w:rsidRPr="004D332A">
                              <w:rPr>
                                <w:b/>
                              </w:rPr>
                              <w:t xml:space="preserve"> helicity resolved Raman spectra.</w:t>
                            </w:r>
                            <w:r w:rsidRPr="005D0824">
                              <w:t xml:space="preserve"> </w:t>
                            </w:r>
                            <w:r w:rsidRPr="004D332A">
                              <w:rPr>
                                <w:b/>
                              </w:rPr>
                              <w:t>a</w:t>
                            </w:r>
                            <w:r w:rsidRPr="008B7F61">
                              <w:rPr>
                                <w:b/>
                              </w:rPr>
                              <w:t>,</w:t>
                            </w:r>
                            <w:r w:rsidRPr="005D0824">
                              <w:t xml:space="preserve"> Lattice and magnetic structure of a single-layer NiPS</w:t>
                            </w:r>
                            <w:r w:rsidRPr="005D0824">
                              <w:rPr>
                                <w:vertAlign w:val="subscript"/>
                              </w:rPr>
                              <w:t>3</w:t>
                            </w:r>
                            <w:r>
                              <w:t xml:space="preserve">. </w:t>
                            </w:r>
                            <w:r w:rsidRPr="004D332A">
                              <w:rPr>
                                <w:b/>
                              </w:rPr>
                              <w:t>b</w:t>
                            </w:r>
                            <w:r w:rsidRPr="008B7F61">
                              <w:rPr>
                                <w:b/>
                              </w:rPr>
                              <w:t>,</w:t>
                            </w:r>
                            <w:r w:rsidRPr="005D0824">
                              <w:t xml:space="preserve"> Optical photographs of monolayer and bilayer NiPS</w:t>
                            </w:r>
                            <w:r w:rsidRPr="005D0824">
                              <w:rPr>
                                <w:vertAlign w:val="subscript"/>
                              </w:rPr>
                              <w:t>3</w:t>
                            </w:r>
                            <w:r w:rsidRPr="005D0824">
                              <w:t xml:space="preserve"> for helicity</w:t>
                            </w:r>
                            <w:r w:rsidR="004D4C9C">
                              <w:t>-resolved</w:t>
                            </w:r>
                            <w:r w:rsidRPr="005D0824">
                              <w:t xml:space="preserve"> Raman spectroscopy and monolayer, bilayer and thin bulk NiPS</w:t>
                            </w:r>
                            <w:r w:rsidRPr="005D0824">
                              <w:rPr>
                                <w:vertAlign w:val="subscript"/>
                              </w:rPr>
                              <w:t>3</w:t>
                            </w:r>
                            <w:r w:rsidRPr="005D0824">
                              <w:t xml:space="preserve"> for ultrafast spectroscopy.</w:t>
                            </w:r>
                            <w:r>
                              <w:t xml:space="preserve"> The height of the samples is indicated by the AFM cross section traces.</w:t>
                            </w:r>
                            <w:r w:rsidRPr="005D0824">
                              <w:t xml:space="preserve"> </w:t>
                            </w:r>
                            <w:r w:rsidRPr="004D332A">
                              <w:rPr>
                                <w:b/>
                              </w:rPr>
                              <w:t>c and d</w:t>
                            </w:r>
                            <w:r w:rsidRPr="008B7F61">
                              <w:rPr>
                                <w:b/>
                              </w:rPr>
                              <w:t>,</w:t>
                            </w:r>
                            <w:r>
                              <w:t xml:space="preserve"> </w:t>
                            </w:r>
                            <w:r w:rsidRPr="005D0824">
                              <w:t>Helicity-</w:t>
                            </w:r>
                            <w:r>
                              <w:t>resolved Raman of</w:t>
                            </w:r>
                            <w:r w:rsidRPr="005D0824">
                              <w:t xml:space="preserve"> single crystal </w:t>
                            </w:r>
                            <w:r>
                              <w:t>and</w:t>
                            </w:r>
                            <w:r w:rsidRPr="005D0824">
                              <w:t xml:space="preserve"> monolayer </w:t>
                            </w:r>
                            <w:r>
                              <w:t>at 30 K.</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type w14:anchorId="6E7B6EAF" id="_x0000_t202" coordsize="21600,21600" o:spt="202" path="m,l,21600r21600,l21600,xe">
                <v:stroke joinstyle="miter"/>
                <v:path gradientshapeok="t" o:connecttype="rect"/>
              </v:shapetype>
              <v:shape id="文本框 2" o:spid="_x0000_s1026" type="#_x0000_t202" style="position:absolute;left:0;text-align:left;margin-left:2pt;margin-top:0;width:413.8pt;height:85.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" stroked="f">
                <v:textbox style="mso-fit-shape-to-text:t">
                  <w:txbxContent>
                    <w:p w14:paraId="52E975D9" w14:textId="077D9385" w:rsidR="00D517AE" w:rsidRDefault="00E16B15" w:rsidP="00FE2C20">
                      <w:pPr>
                        <w:rPr>
                          <w:b/>
                        </w:rPr>
                      </w:pPr>
                      <w:r w:rsidRPr="00E16B15">
                        <w:rPr>
                          <w:noProof/>
                        </w:rPr>
                        <w:t xml:space="preserve"> </w:t>
                      </w:r>
                      <w:r w:rsidRPr="00E16B15">
                        <w:rPr>
                          <w:noProof/>
                        </w:rPr>
                        <w:drawing>
                          <wp:inline distT="0" distB="0" distL="0" distR="0" wp14:anchorId="1AEFE4AF" wp14:editId="67FDA762">
                            <wp:extent cx="5049671" cy="4147176"/>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334" t="6221" r="3888" b="10771"/>
                                    <a:stretch/>
                                  </pic:blipFill>
                                  <pic:spPr bwMode="auto">
                                    <a:xfrm>
                                      <a:off x="0" y="0"/>
                                      <a:ext cx="5062982" cy="4158108"/>
                                    </a:xfrm>
                                    <a:prstGeom prst="rect">
                                      <a:avLst/>
                                    </a:prstGeom>
                                    <a:ln>
                                      <a:noFill/>
                                    </a:ln>
                                    <a:extLst>
                                      <a:ext uri="{53640926-AAD7-44D8-BBD7-CCE9431645EC}">
                                        <a14:shadowObscured xmlns:a14="http://schemas.microsoft.com/office/drawing/2010/main"/>
                                      </a:ext>
                                    </a:extLst>
                                  </pic:spPr>
                                </pic:pic>
                              </a:graphicData>
                            </a:graphic>
                          </wp:inline>
                        </w:drawing>
                      </w:r>
                    </w:p>
                    <w:p w14:paraId="251A3C95" w14:textId="0BC92F3E" w:rsidR="00D517AE" w:rsidRPr="00FE2C20" w:rsidRDefault="00D517AE" w:rsidP="00FE2C20">
                      <w:r w:rsidRPr="004D332A">
                        <w:rPr>
                          <w:rFonts w:hint="eastAsia"/>
                          <w:b/>
                        </w:rPr>
                        <w:t>F</w:t>
                      </w:r>
                      <w:r w:rsidRPr="004D332A">
                        <w:rPr>
                          <w:b/>
                        </w:rPr>
                        <w:t>ig. 1 | The</w:t>
                      </w:r>
                      <w:r>
                        <w:rPr>
                          <w:b/>
                        </w:rPr>
                        <w:t xml:space="preserve"> NiPS</w:t>
                      </w:r>
                      <w:r w:rsidRPr="00A26281">
                        <w:rPr>
                          <w:b/>
                          <w:vertAlign w:val="subscript"/>
                        </w:rPr>
                        <w:t>3</w:t>
                      </w:r>
                      <w:r>
                        <w:rPr>
                          <w:b/>
                        </w:rPr>
                        <w:t xml:space="preserve"> samples and</w:t>
                      </w:r>
                      <w:r w:rsidRPr="004D332A">
                        <w:rPr>
                          <w:b/>
                        </w:rPr>
                        <w:t xml:space="preserve"> helicity resolved Raman spectra.</w:t>
                      </w:r>
                      <w:r w:rsidRPr="005D0824">
                        <w:t xml:space="preserve"> </w:t>
                      </w:r>
                      <w:r w:rsidRPr="004D332A">
                        <w:rPr>
                          <w:b/>
                        </w:rPr>
                        <w:t>a</w:t>
                      </w:r>
                      <w:r w:rsidRPr="008B7F61">
                        <w:rPr>
                          <w:b/>
                        </w:rPr>
                        <w:t>,</w:t>
                      </w:r>
                      <w:r w:rsidRPr="005D0824">
                        <w:t xml:space="preserve"> Lattice and magnetic structure of a single-layer NiPS</w:t>
                      </w:r>
                      <w:r w:rsidRPr="005D0824">
                        <w:rPr>
                          <w:vertAlign w:val="subscript"/>
                        </w:rPr>
                        <w:t>3</w:t>
                      </w:r>
                      <w:r>
                        <w:t xml:space="preserve">. </w:t>
                      </w:r>
                      <w:r w:rsidRPr="004D332A">
                        <w:rPr>
                          <w:b/>
                        </w:rPr>
                        <w:t>b</w:t>
                      </w:r>
                      <w:r w:rsidRPr="008B7F61">
                        <w:rPr>
                          <w:b/>
                        </w:rPr>
                        <w:t>,</w:t>
                      </w:r>
                      <w:r w:rsidRPr="005D0824">
                        <w:t xml:space="preserve"> Optical photographs of monolayer and bilayer NiPS</w:t>
                      </w:r>
                      <w:r w:rsidRPr="005D0824">
                        <w:rPr>
                          <w:vertAlign w:val="subscript"/>
                        </w:rPr>
                        <w:t>3</w:t>
                      </w:r>
                      <w:r w:rsidRPr="005D0824">
                        <w:t xml:space="preserve"> for helicity</w:t>
                      </w:r>
                      <w:r w:rsidR="004D4C9C">
                        <w:t>-resolved</w:t>
                      </w:r>
                      <w:r w:rsidRPr="005D0824">
                        <w:t xml:space="preserve"> Raman spectroscopy and monolayer, bilayer and thin bulk NiPS</w:t>
                      </w:r>
                      <w:r w:rsidRPr="005D0824">
                        <w:rPr>
                          <w:vertAlign w:val="subscript"/>
                        </w:rPr>
                        <w:t>3</w:t>
                      </w:r>
                      <w:r w:rsidRPr="005D0824">
                        <w:t xml:space="preserve"> for ultrafast spectroscopy.</w:t>
                      </w:r>
                      <w:r>
                        <w:t xml:space="preserve"> The height of the samples is indicated by the AFM cross section traces.</w:t>
                      </w:r>
                      <w:r w:rsidRPr="005D0824">
                        <w:t xml:space="preserve"> </w:t>
                      </w:r>
                      <w:r w:rsidRPr="004D332A">
                        <w:rPr>
                          <w:b/>
                        </w:rPr>
                        <w:t>c and d</w:t>
                      </w:r>
                      <w:r w:rsidRPr="008B7F61">
                        <w:rPr>
                          <w:b/>
                        </w:rPr>
                        <w:t>,</w:t>
                      </w:r>
                      <w:r>
                        <w:t xml:space="preserve"> </w:t>
                      </w:r>
                      <w:r w:rsidRPr="005D0824">
                        <w:t>Helicity-</w:t>
                      </w:r>
                      <w:r>
                        <w:t>resolved Raman of</w:t>
                      </w:r>
                      <w:r w:rsidRPr="005D0824">
                        <w:t xml:space="preserve"> single crystal </w:t>
                      </w:r>
                      <w:r>
                        <w:t>and</w:t>
                      </w:r>
                      <w:r w:rsidRPr="005D0824">
                        <w:t xml:space="preserve"> monolayer </w:t>
                      </w:r>
                      <w:r>
                        <w:t>at 30 K.</w:t>
                      </w:r>
                    </w:p>
                  </w:txbxContent>
                </v:textbox>
                <w10:wrap type="topAndBottom"/>
              </v:shape>
            </w:pict>
          </mc:Fallback>
        </mc:AlternateContent>
      </w:r>
      <w:r w:rsidR="00A537C2" w:rsidRPr="00D734EE">
        <w:tab/>
        <w:t>Figure 1</w:t>
      </w:r>
      <w:r w:rsidR="00FF0B96" w:rsidRPr="00D734EE">
        <w:t xml:space="preserve">a shows the </w:t>
      </w:r>
      <w:r w:rsidR="000E21CF" w:rsidRPr="00D734EE">
        <w:t xml:space="preserve">schematic </w:t>
      </w:r>
      <w:r w:rsidR="00FF0B96" w:rsidRPr="00D734EE">
        <w:t xml:space="preserve">lattice structure and </w:t>
      </w:r>
      <w:r w:rsidR="005020F1" w:rsidRPr="00D734EE">
        <w:t xml:space="preserve">the </w:t>
      </w:r>
      <w:r w:rsidR="00FF0B96" w:rsidRPr="00D734EE">
        <w:t>magnetic order</w:t>
      </w:r>
      <w:r w:rsidR="00A537C2" w:rsidRPr="00D734EE">
        <w:t xml:space="preserve"> </w:t>
      </w:r>
      <w:r w:rsidR="00FF0B96" w:rsidRPr="00D734EE">
        <w:t xml:space="preserve">of </w:t>
      </w:r>
      <w:r w:rsidR="00C718A2" w:rsidRPr="00D734EE">
        <w:t xml:space="preserve">a single </w:t>
      </w:r>
      <w:r w:rsidR="00FF0B96" w:rsidRPr="00D734EE">
        <w:t>layer NiPS</w:t>
      </w:r>
      <w:r w:rsidR="00FF0B96" w:rsidRPr="00D734EE">
        <w:rPr>
          <w:vertAlign w:val="subscript"/>
        </w:rPr>
        <w:t>3</w:t>
      </w:r>
      <w:ins w:id="80" w:author="Hong Yao" w:date="2022-12-04T18:01:00Z">
        <w:r w:rsidR="00C14161">
          <w:t xml:space="preserve"> in the bulk systems.</w:t>
        </w:r>
      </w:ins>
      <w:del w:id="81" w:author="Hong Yao" w:date="2022-12-04T18:01:00Z">
        <w:r w:rsidR="00FF0B96" w:rsidRPr="00D734EE" w:rsidDel="00C14161">
          <w:rPr>
            <w:rFonts w:hint="eastAsia"/>
          </w:rPr>
          <w:delText>.</w:delText>
        </w:r>
      </w:del>
      <w:r w:rsidR="00FF0B96" w:rsidRPr="00D734EE">
        <w:t xml:space="preserve"> The upper panel of F</w:t>
      </w:r>
      <w:r w:rsidR="00FF0B96" w:rsidRPr="00D734EE">
        <w:rPr>
          <w:rFonts w:hint="eastAsia"/>
        </w:rPr>
        <w:t>ig</w:t>
      </w:r>
      <w:r w:rsidR="00FD0BA3" w:rsidRPr="00D734EE">
        <w:t>.</w:t>
      </w:r>
      <w:r w:rsidR="00FF0B96" w:rsidRPr="00D734EE">
        <w:t xml:space="preserve"> 1b shows the optical images of monolayer and bilayer NiPS</w:t>
      </w:r>
      <w:r w:rsidR="00FF0B96" w:rsidRPr="00D734EE">
        <w:rPr>
          <w:vertAlign w:val="subscript"/>
        </w:rPr>
        <w:t>3</w:t>
      </w:r>
      <w:r w:rsidR="00FF0B96" w:rsidRPr="00D734EE">
        <w:t xml:space="preserve"> on Si/SiO</w:t>
      </w:r>
      <w:r w:rsidR="00FF0B96" w:rsidRPr="00D734EE">
        <w:rPr>
          <w:vertAlign w:val="subscript"/>
        </w:rPr>
        <w:t>2</w:t>
      </w:r>
      <w:r w:rsidR="00FF0B96" w:rsidRPr="00D734EE">
        <w:t xml:space="preserve"> substrates</w:t>
      </w:r>
      <w:r w:rsidR="008F1DDC" w:rsidRPr="00D734EE">
        <w:t>, prepared by mechanical exfoliation methods</w:t>
      </w:r>
      <w:r w:rsidR="00F56FFA" w:rsidRPr="00D734EE">
        <w:t xml:space="preserve"> (see details in Methods)</w:t>
      </w:r>
      <w:r w:rsidR="008F1DDC" w:rsidRPr="00D734EE">
        <w:t>,</w:t>
      </w:r>
      <w:r w:rsidR="00FF0B96" w:rsidRPr="00D734EE">
        <w:t xml:space="preserve"> for </w:t>
      </w:r>
      <w:r w:rsidR="008F1DDC" w:rsidRPr="00D734EE">
        <w:t xml:space="preserve">the purpose of </w:t>
      </w:r>
      <w:r w:rsidR="00F57337" w:rsidRPr="00D734EE">
        <w:t>helicity</w:t>
      </w:r>
      <w:r w:rsidR="005020F1" w:rsidRPr="00D734EE">
        <w:t>-</w:t>
      </w:r>
      <w:r w:rsidR="00F57337" w:rsidRPr="00D734EE">
        <w:t xml:space="preserve">resolved </w:t>
      </w:r>
      <w:r w:rsidR="00FF0B96" w:rsidRPr="00D734EE">
        <w:t>Raman spectroscopy</w:t>
      </w:r>
      <w:r w:rsidR="005020F1" w:rsidRPr="00D734EE">
        <w:t xml:space="preserve"> </w:t>
      </w:r>
      <w:r w:rsidR="006113EF" w:rsidRPr="00D734EE">
        <w:t>measurements</w:t>
      </w:r>
      <w:r w:rsidR="006113EF" w:rsidRPr="00D734EE">
        <w:fldChar w:fldCharType="begin"/>
      </w:r>
      <w:r w:rsidR="006113EF" w:rsidRPr="00D734EE">
        <w:instrText xml:space="preserve"> ADDIN EN.CITE &lt;EndNote&gt;&lt;Cite&gt;&lt;Author&gt;Zhao&lt;/Author&gt;&lt;Year&gt;2022&lt;/Year&gt;&lt;RecNum&gt;21&lt;/RecNum&gt;&lt;DisplayText&gt;&lt;style face="superscript"&gt;22&lt;/style&gt;&lt;/DisplayText&gt;&lt;record&gt;&lt;rec-number&gt;21&lt;/rec-number&gt;&lt;foreign-keys&gt;&lt;key app="EN" db-id="wdrafxsw69vtske5v9sx2t0zvvateta2pxtt" timestamp="1653309679"&gt;21&lt;/key&gt;&lt;/foreign-keys&gt;&lt;ref-type name="Journal Article"&gt;17&lt;/ref-type&gt;&lt;contributors&gt;&lt;authors&gt;&lt;author&gt;Zhao, Yan&lt;/author&gt;&lt;author&gt;Zheng, Liheng&lt;/author&gt;&lt;author&gt;Han, Shiyi&lt;/author&gt;&lt;author&gt;Xu, Bo&lt;/author&gt;&lt;author&gt;Fang, Zheyu&lt;/author&gt;&lt;author&gt;Zhang, Jin&lt;/author&gt;&lt;author&gt;Tong, Lianming&lt;/author&gt;&lt;/authors&gt;&lt;/contributors&gt;&lt;titles&gt;&lt;title&gt;Abnormal intensity and polarization of Raman scattered light at edges of layered MoS2&lt;/title&gt;&lt;secondary-title&gt;Nano Research&lt;/secondary-title&gt;&lt;/titles&gt;&lt;periodical&gt;&lt;full-title&gt;Nano Research&lt;/full-title&gt;&lt;/periodical&gt;&lt;pages&gt;1-6&lt;/pages&gt;&lt;dates&gt;&lt;year&gt;2022&lt;/year&gt;&lt;/dates&gt;&lt;isbn&gt;1998-0000&lt;/isbn&gt;&lt;urls&gt;&lt;/urls&gt;&lt;/record&gt;&lt;/Cite&gt;&lt;/EndNote&gt;</w:instrText>
      </w:r>
      <w:r w:rsidR="006113EF" w:rsidRPr="00D734EE">
        <w:fldChar w:fldCharType="separate"/>
      </w:r>
      <w:r w:rsidR="006113EF" w:rsidRPr="00D734EE">
        <w:rPr>
          <w:noProof/>
          <w:vertAlign w:val="superscript"/>
        </w:rPr>
        <w:t>26</w:t>
      </w:r>
      <w:r w:rsidR="006113EF" w:rsidRPr="00D734EE">
        <w:fldChar w:fldCharType="end"/>
      </w:r>
      <w:r w:rsidR="00FF0B96" w:rsidRPr="00D734EE">
        <w:t>. The three lower panels</w:t>
      </w:r>
      <w:r w:rsidR="00FD0BA3" w:rsidRPr="00D734EE">
        <w:t xml:space="preserve"> of Fig.</w:t>
      </w:r>
      <w:r w:rsidR="00FF0B96" w:rsidRPr="00D734EE">
        <w:t xml:space="preserve"> 1b are the optical image</w:t>
      </w:r>
      <w:r w:rsidR="008F1DDC" w:rsidRPr="00D734EE">
        <w:t>s</w:t>
      </w:r>
      <w:r w:rsidR="00FF0B96" w:rsidRPr="00D734EE">
        <w:t xml:space="preserve"> of monolayer, bilayer</w:t>
      </w:r>
      <w:r w:rsidR="00E6431A" w:rsidRPr="00D734EE">
        <w:t>,</w:t>
      </w:r>
      <w:r w:rsidR="00FF0B96" w:rsidRPr="00D734EE">
        <w:t xml:space="preserve"> and thin bulk</w:t>
      </w:r>
      <w:r w:rsidR="008F1DDC" w:rsidRPr="00D734EE">
        <w:t xml:space="preserve"> samples</w:t>
      </w:r>
      <w:r w:rsidR="00FF0B96" w:rsidRPr="00D734EE">
        <w:t xml:space="preserve"> on transparent</w:t>
      </w:r>
      <w:r w:rsidR="008F1DDC" w:rsidRPr="00D734EE">
        <w:t xml:space="preserve"> </w:t>
      </w:r>
      <w:r w:rsidR="00FF0B96" w:rsidRPr="00D734EE">
        <w:t>substrate</w:t>
      </w:r>
      <w:r w:rsidR="00E6431A" w:rsidRPr="00D734EE">
        <w:t>s</w:t>
      </w:r>
      <w:r w:rsidR="009B366A" w:rsidRPr="00D734EE">
        <w:t xml:space="preserve"> </w:t>
      </w:r>
      <w:r w:rsidR="009B366A" w:rsidRPr="00D734EE">
        <w:rPr>
          <w:rFonts w:hint="eastAsia"/>
        </w:rPr>
        <w:t>(</w:t>
      </w:r>
      <w:r w:rsidR="009B366A" w:rsidRPr="00D734EE">
        <w:t>S</w:t>
      </w:r>
      <w:r w:rsidR="009B366A" w:rsidRPr="00D734EE">
        <w:rPr>
          <w:rFonts w:hint="eastAsia"/>
        </w:rPr>
        <w:t>i</w:t>
      </w:r>
      <w:r w:rsidR="009B366A" w:rsidRPr="00D734EE">
        <w:t>O</w:t>
      </w:r>
      <w:r w:rsidR="009B366A" w:rsidRPr="00D734EE">
        <w:rPr>
          <w:vertAlign w:val="subscript"/>
        </w:rPr>
        <w:t>2</w:t>
      </w:r>
      <w:r w:rsidR="009B366A" w:rsidRPr="00D734EE">
        <w:t xml:space="preserve"> for monolayer, and sapphire for bilayer and thin bulk)</w:t>
      </w:r>
      <w:r w:rsidR="00FF0B96" w:rsidRPr="00D734EE">
        <w:t xml:space="preserve"> </w:t>
      </w:r>
      <w:r w:rsidR="008F1DDC" w:rsidRPr="00D734EE">
        <w:t xml:space="preserve">used </w:t>
      </w:r>
      <w:r w:rsidR="00FF0B96" w:rsidRPr="00D734EE">
        <w:t xml:space="preserve">for </w:t>
      </w:r>
      <w:r w:rsidR="00F320FA" w:rsidRPr="00D734EE">
        <w:t xml:space="preserve">the </w:t>
      </w:r>
      <w:r w:rsidR="00F57337" w:rsidRPr="00D734EE">
        <w:t xml:space="preserve">ultrafast spectroscopy </w:t>
      </w:r>
      <w:r w:rsidR="00FF0B96" w:rsidRPr="00D734EE">
        <w:t>experiment</w:t>
      </w:r>
      <w:r w:rsidR="00F320FA" w:rsidRPr="00D734EE">
        <w:t>s</w:t>
      </w:r>
      <w:r w:rsidR="00FF0B96" w:rsidRPr="00D734EE">
        <w:t>.</w:t>
      </w:r>
      <w:r w:rsidR="002C0D32" w:rsidRPr="00D734EE">
        <w:t xml:space="preserve"> The AFM cross section</w:t>
      </w:r>
      <w:r w:rsidR="00D51BCC" w:rsidRPr="00D734EE">
        <w:t xml:space="preserve"> trace</w:t>
      </w:r>
      <w:r w:rsidR="002C0D32" w:rsidRPr="00D734EE">
        <w:t xml:space="preserve">s are presented in Fig. </w:t>
      </w:r>
      <w:r w:rsidR="00D51BCC" w:rsidRPr="00D734EE">
        <w:t xml:space="preserve">1b </w:t>
      </w:r>
      <w:r w:rsidR="002C0D32" w:rsidRPr="00D734EE">
        <w:t>to characterize the sample thickness.</w:t>
      </w:r>
      <w:r w:rsidR="00FF0B96" w:rsidRPr="00D734EE">
        <w:t xml:space="preserve"> The helicity</w:t>
      </w:r>
      <w:r w:rsidR="005020F1" w:rsidRPr="00D734EE">
        <w:t>-</w:t>
      </w:r>
      <w:r w:rsidR="00FF0B96" w:rsidRPr="00D734EE">
        <w:t xml:space="preserve">resolved </w:t>
      </w:r>
      <w:r w:rsidR="00A537C2" w:rsidRPr="00D734EE">
        <w:t>Raman spectra of single crystal and monolayer NiPS</w:t>
      </w:r>
      <w:r w:rsidR="00A537C2" w:rsidRPr="00D734EE">
        <w:rPr>
          <w:vertAlign w:val="subscript"/>
        </w:rPr>
        <w:t>3</w:t>
      </w:r>
      <w:r w:rsidR="00A537C2" w:rsidRPr="00D734EE">
        <w:t xml:space="preserve"> at 30 K</w:t>
      </w:r>
      <w:r w:rsidR="00FF0B96" w:rsidRPr="00D734EE">
        <w:t xml:space="preserve"> are shown in </w:t>
      </w:r>
      <w:r w:rsidR="00FD0BA3" w:rsidRPr="00D734EE">
        <w:t>Fig.</w:t>
      </w:r>
      <w:r w:rsidR="00FF0B96" w:rsidRPr="00D734EE">
        <w:t xml:space="preserve"> 1c and </w:t>
      </w:r>
      <w:r w:rsidR="008F1DDC" w:rsidRPr="00D734EE">
        <w:t>1</w:t>
      </w:r>
      <w:r w:rsidR="00FF0B96" w:rsidRPr="00D734EE">
        <w:t>d</w:t>
      </w:r>
      <w:r w:rsidR="008F1DDC" w:rsidRPr="00D734EE">
        <w:t xml:space="preserve">, with the corresponding polarization configurations annotated at the right top corner of each panel, in which XX (XY) </w:t>
      </w:r>
      <w:r w:rsidR="008F1DDC" w:rsidRPr="00D734EE">
        <w:lastRenderedPageBreak/>
        <w:t xml:space="preserve">represents co- (cross-) linear polarization and </w:t>
      </w:r>
      <w:r w:rsidR="008F1DDC" w:rsidRPr="00D734EE">
        <w:sym w:font="Symbol" w:char="F073"/>
      </w:r>
      <w:r w:rsidR="008F1DDC" w:rsidRPr="00D734EE">
        <w:rPr>
          <w:vertAlign w:val="superscript"/>
        </w:rPr>
        <w:t>+</w:t>
      </w:r>
      <w:r w:rsidR="008F1DDC" w:rsidRPr="00D734EE">
        <w:sym w:font="Symbol" w:char="F073"/>
      </w:r>
      <w:r w:rsidR="008F1DDC" w:rsidRPr="00D734EE">
        <w:rPr>
          <w:vertAlign w:val="superscript"/>
        </w:rPr>
        <w:t>+</w:t>
      </w:r>
      <w:r w:rsidR="008F1DDC" w:rsidRPr="00D734EE">
        <w:t xml:space="preserve"> (</w:t>
      </w:r>
      <w:r w:rsidR="008F1DDC" w:rsidRPr="00D734EE">
        <w:sym w:font="Symbol" w:char="F073"/>
      </w:r>
      <w:r w:rsidR="008F1DDC" w:rsidRPr="00D734EE">
        <w:rPr>
          <w:vertAlign w:val="superscript"/>
        </w:rPr>
        <w:t>+</w:t>
      </w:r>
      <w:r w:rsidR="008F1DDC" w:rsidRPr="00D734EE">
        <w:sym w:font="Symbol" w:char="F073"/>
      </w:r>
      <w:r w:rsidR="008F1DDC" w:rsidRPr="00D734EE">
        <w:rPr>
          <w:vertAlign w:val="superscript"/>
        </w:rPr>
        <w:t>-</w:t>
      </w:r>
      <w:r w:rsidR="008F1DDC" w:rsidRPr="00D734EE">
        <w:t>) represent co- (cross-) circular polarization</w:t>
      </w:r>
      <w:r w:rsidR="00AC1F95" w:rsidRPr="00D734EE">
        <w:t xml:space="preserve"> configurations, respectively</w:t>
      </w:r>
      <w:r w:rsidR="00A537C2" w:rsidRPr="00D734EE">
        <w:t>. T</w:t>
      </w:r>
      <w:r w:rsidR="00A537C2" w:rsidRPr="00D734EE">
        <w:rPr>
          <w:rFonts w:hint="eastAsia"/>
        </w:rPr>
        <w:t>he</w:t>
      </w:r>
      <w:r w:rsidR="00A537C2" w:rsidRPr="00D734EE">
        <w:t xml:space="preserve"> main phonon peaks are </w:t>
      </w:r>
      <w:r w:rsidR="00FF0B96" w:rsidRPr="00D734EE">
        <w:t>assigned</w:t>
      </w:r>
      <w:r w:rsidR="00A537C2" w:rsidRPr="00D734EE">
        <w:t xml:space="preserve"> in spectra under </w:t>
      </w:r>
      <w:r w:rsidR="00FF0B96" w:rsidRPr="00D734EE">
        <w:t>σ</w:t>
      </w:r>
      <w:r w:rsidR="00FF0B96" w:rsidRPr="00D734EE">
        <w:rPr>
          <w:vertAlign w:val="superscript"/>
        </w:rPr>
        <w:t>+</w:t>
      </w:r>
      <w:r w:rsidR="00FF0B96" w:rsidRPr="00D734EE">
        <w:t>σ</w:t>
      </w:r>
      <w:r w:rsidR="00FF0B96" w:rsidRPr="00D734EE">
        <w:rPr>
          <w:vertAlign w:val="superscript"/>
        </w:rPr>
        <w:t>-</w:t>
      </w:r>
      <w:r w:rsidR="00A537C2" w:rsidRPr="00D734EE">
        <w:t xml:space="preserve"> and </w:t>
      </w:r>
      <w:r w:rsidR="00FF0B96" w:rsidRPr="00D734EE">
        <w:t>σ</w:t>
      </w:r>
      <w:r w:rsidR="00FF0B96" w:rsidRPr="00D734EE">
        <w:rPr>
          <w:vertAlign w:val="superscript"/>
        </w:rPr>
        <w:t>+</w:t>
      </w:r>
      <w:r w:rsidR="00FF0B96" w:rsidRPr="00D734EE">
        <w:t>σ</w:t>
      </w:r>
      <w:r w:rsidR="00FF0B96" w:rsidRPr="00D734EE">
        <w:rPr>
          <w:vertAlign w:val="superscript"/>
        </w:rPr>
        <w:t>+</w:t>
      </w:r>
      <w:r w:rsidR="00A537C2" w:rsidRPr="00D734EE">
        <w:t xml:space="preserve"> polarizations to cover all the </w:t>
      </w:r>
      <w:r w:rsidR="00FF0B96" w:rsidRPr="00D734EE">
        <w:t xml:space="preserve">phonon </w:t>
      </w:r>
      <w:r w:rsidR="00A537C2" w:rsidRPr="00D734EE">
        <w:t xml:space="preserve">peaks observed. </w:t>
      </w:r>
      <w:r w:rsidR="00FF0B96" w:rsidRPr="00D734EE">
        <w:t xml:space="preserve">As can be seen from </w:t>
      </w:r>
      <w:r w:rsidR="00FD0BA3" w:rsidRPr="00D734EE">
        <w:t>Fig.</w:t>
      </w:r>
      <w:r w:rsidR="00FF0B96" w:rsidRPr="00D734EE">
        <w:t xml:space="preserve"> 1c and </w:t>
      </w:r>
      <w:r w:rsidR="008F1DDC" w:rsidRPr="00D734EE">
        <w:t>1</w:t>
      </w:r>
      <w:r w:rsidR="00FF0B96" w:rsidRPr="00D734EE">
        <w:t xml:space="preserve">d, </w:t>
      </w:r>
      <w:r w:rsidR="00B342D6" w:rsidRPr="00D734EE">
        <w:t xml:space="preserve">according to the polarization dependence observed, </w:t>
      </w:r>
      <w:r w:rsidR="00FF0B96" w:rsidRPr="00D734EE">
        <w:t>all the phonon peaks can be</w:t>
      </w:r>
      <w:r w:rsidR="00F7736C" w:rsidRPr="00D734EE">
        <w:t xml:space="preserve"> </w:t>
      </w:r>
      <w:r w:rsidR="00165A7C" w:rsidRPr="00D734EE">
        <w:t>understood based on</w:t>
      </w:r>
      <w:r w:rsidR="00FF0B96" w:rsidRPr="00D734EE">
        <w:t xml:space="preserve"> </w:t>
      </w:r>
      <w:r w:rsidR="00FF0B96" w:rsidRPr="00D734EE">
        <w:rPr>
          <w:i/>
        </w:rPr>
        <w:t>D</w:t>
      </w:r>
      <w:r w:rsidR="00FF0B96" w:rsidRPr="00D734EE">
        <w:rPr>
          <w:vertAlign w:val="subscript"/>
        </w:rPr>
        <w:t>3d</w:t>
      </w:r>
      <w:r w:rsidR="00FF0B96" w:rsidRPr="00D734EE">
        <w:t xml:space="preserve"> symmetry</w:t>
      </w:r>
      <w:r w:rsidR="00F7736C" w:rsidRPr="00D734EE">
        <w:t xml:space="preserve"> (the Raman tensor analysis of </w:t>
      </w:r>
      <w:r w:rsidR="00E6431A" w:rsidRPr="00D734EE">
        <w:t xml:space="preserve">the </w:t>
      </w:r>
      <w:r w:rsidR="00F7736C" w:rsidRPr="00D734EE">
        <w:rPr>
          <w:i/>
        </w:rPr>
        <w:t>D</w:t>
      </w:r>
      <w:r w:rsidR="00F7736C" w:rsidRPr="00D734EE">
        <w:rPr>
          <w:vertAlign w:val="subscript"/>
        </w:rPr>
        <w:t>3d</w:t>
      </w:r>
      <w:r w:rsidR="00F7736C" w:rsidRPr="00D734EE">
        <w:t xml:space="preserve"> point group can be </w:t>
      </w:r>
      <w:r w:rsidR="009B4B70" w:rsidRPr="00D734EE">
        <w:t>found in Supporting Information</w:t>
      </w:r>
      <w:r w:rsidR="00F7736C" w:rsidRPr="00D734EE">
        <w:t>)</w:t>
      </w:r>
      <w:r w:rsidR="00FF0B96" w:rsidRPr="00D734EE">
        <w:t xml:space="preserve">, which is </w:t>
      </w:r>
      <w:r w:rsidR="00165A7C" w:rsidRPr="00D734EE">
        <w:t>in good agreement</w:t>
      </w:r>
      <w:r w:rsidR="00FF0B96" w:rsidRPr="00D734EE">
        <w:t xml:space="preserve"> with</w:t>
      </w:r>
      <w:r w:rsidR="00B10A6F" w:rsidRPr="00D734EE">
        <w:t xml:space="preserve"> previous </w:t>
      </w:r>
      <w:r w:rsidR="008F1DDC" w:rsidRPr="00D734EE">
        <w:t>literature</w:t>
      </w:r>
      <w:r w:rsidR="00165A7C" w:rsidRPr="00D734EE">
        <w:t>s,</w:t>
      </w:r>
      <w:r w:rsidR="008F1DDC" w:rsidRPr="00D734EE">
        <w:t xml:space="preserve"> </w:t>
      </w:r>
      <w:r w:rsidR="00B10A6F" w:rsidRPr="00D734EE">
        <w:t>implying</w:t>
      </w:r>
      <w:r w:rsidR="00A537C2" w:rsidRPr="00D734EE">
        <w:t xml:space="preserve"> </w:t>
      </w:r>
      <w:r w:rsidR="005020F1" w:rsidRPr="00D734EE">
        <w:t xml:space="preserve">a </w:t>
      </w:r>
      <w:r w:rsidR="00A537C2" w:rsidRPr="00D734EE">
        <w:t xml:space="preserve">weak interlayer interaction </w:t>
      </w:r>
      <w:r w:rsidR="00FF0B96" w:rsidRPr="00D734EE">
        <w:t>in</w:t>
      </w:r>
      <w:r w:rsidR="00E6431A" w:rsidRPr="00D734EE">
        <w:t xml:space="preserve"> the</w:t>
      </w:r>
      <w:r w:rsidR="00FF0B96" w:rsidRPr="00D734EE">
        <w:t xml:space="preserve"> NiPS</w:t>
      </w:r>
      <w:r w:rsidR="00FF0B96" w:rsidRPr="00D734EE">
        <w:rPr>
          <w:vertAlign w:val="subscript"/>
        </w:rPr>
        <w:t>3</w:t>
      </w:r>
      <w:r w:rsidR="00FF0B96" w:rsidRPr="00D734EE">
        <w:t xml:space="preserve"> </w:t>
      </w:r>
      <w:r w:rsidR="006113EF" w:rsidRPr="00D734EE">
        <w:t>system</w:t>
      </w:r>
      <w:r w:rsidR="006113EF" w:rsidRPr="00D734EE">
        <w:fldChar w:fldCharType="begin"/>
      </w:r>
      <w:r w:rsidR="006113EF" w:rsidRPr="00D734EE">
        <w:instrText xml:space="preserve"> ADDIN EN.CITE &lt;EndNote&gt;&lt;Cite&gt;&lt;Author&gt;Lançon&lt;/Author&gt;&lt;Year&gt;2018&lt;/Year&gt;&lt;RecNum&gt;19&lt;/RecNum&gt;&lt;DisplayText&gt;&lt;style face="superscript"&gt;23&lt;/style&gt;&lt;/DisplayText&gt;&lt;record&gt;&lt;rec-number&gt;19&lt;/rec-number&gt;&lt;foreign-keys&gt;&lt;key app="EN" db-id="wdrafxsw69vtske5v9sx2t0zvvateta2pxtt" timestamp="1653291878"&gt;19&lt;/key&gt;&lt;/foreign-keys&gt;&lt;ref-type name="Journal Article"&gt;17&lt;/ref-type&gt;&lt;contributors&gt;&lt;authors&gt;&lt;author&gt;Lançon, D&lt;/author&gt;&lt;author&gt;Ewings, RA&lt;/author&gt;&lt;author&gt;Guidi, T&lt;/author&gt;&lt;author&gt;Formisano, F&lt;/author&gt;&lt;author&gt;Wildes, AR&lt;/author&gt;&lt;/authors&gt;&lt;/contributors&gt;&lt;titles&gt;&lt;title&gt;Magnetic exchange parameters and anisotropy of the quasi-two-dimensional antiferromagnet NiPS 3&lt;/title&gt;&lt;secondary-title&gt;Physical Review B&lt;/secondary-title&gt;&lt;/titles&gt;&lt;periodical&gt;&lt;full-title&gt;Physical Review B&lt;/full-title&gt;&lt;/periodical&gt;&lt;pages&gt;134414&lt;/pages&gt;&lt;volume&gt;98&lt;/volume&gt;&lt;number&gt;13&lt;/number&gt;&lt;dates&gt;&lt;year&gt;2018&lt;/year&gt;&lt;/dates&gt;&lt;urls&gt;&lt;/urls&gt;&lt;/record&gt;&lt;/Cite&gt;&lt;/EndNote&gt;</w:instrText>
      </w:r>
      <w:r w:rsidR="006113EF" w:rsidRPr="00D734EE">
        <w:fldChar w:fldCharType="separate"/>
      </w:r>
      <w:r w:rsidR="006113EF" w:rsidRPr="00D734EE">
        <w:rPr>
          <w:noProof/>
          <w:vertAlign w:val="superscript"/>
        </w:rPr>
        <w:t>27</w:t>
      </w:r>
      <w:r w:rsidR="006113EF" w:rsidRPr="00D734EE">
        <w:fldChar w:fldCharType="end"/>
      </w:r>
      <w:r w:rsidR="006113EF" w:rsidRPr="00D734EE">
        <w:t xml:space="preserve"> </w:t>
      </w:r>
      <w:r w:rsidR="00955233" w:rsidRPr="00D734EE">
        <w:t xml:space="preserve">and accordance with </w:t>
      </w:r>
      <w:r w:rsidR="008401B4" w:rsidRPr="00D734EE">
        <w:t>2D-</w:t>
      </w:r>
      <w:r w:rsidR="00955233" w:rsidRPr="00D734EE">
        <w:t>XY-model</w:t>
      </w:r>
      <w:r w:rsidR="00B342D6" w:rsidRPr="00D734EE">
        <w:t>.</w:t>
      </w:r>
      <w:r w:rsidR="00A537C2" w:rsidRPr="00D734EE">
        <w:t xml:space="preserve"> </w:t>
      </w:r>
      <w:r w:rsidR="00B10A6F" w:rsidRPr="00D734EE">
        <w:t>With</w:t>
      </w:r>
      <w:r w:rsidR="00B342D6" w:rsidRPr="00D734EE">
        <w:t xml:space="preserve"> </w:t>
      </w:r>
      <w:r w:rsidR="005020F1" w:rsidRPr="00D734EE">
        <w:t xml:space="preserve">the </w:t>
      </w:r>
      <w:r w:rsidR="00B342D6" w:rsidRPr="00D734EE">
        <w:rPr>
          <w:i/>
        </w:rPr>
        <w:t>D</w:t>
      </w:r>
      <w:r w:rsidR="00B342D6" w:rsidRPr="00D734EE">
        <w:rPr>
          <w:vertAlign w:val="subscript"/>
        </w:rPr>
        <w:t>3d</w:t>
      </w:r>
      <w:r w:rsidR="00B342D6" w:rsidRPr="00D734EE">
        <w:t xml:space="preserve"> point group, </w:t>
      </w:r>
      <w:r w:rsidR="005020F1" w:rsidRPr="00D734EE">
        <w:t xml:space="preserve">the </w:t>
      </w:r>
      <w:r w:rsidR="00A537C2" w:rsidRPr="00D734EE">
        <w:t xml:space="preserve">Raman active modes can be divided into </w:t>
      </w:r>
      <w:r w:rsidR="00A537C2" w:rsidRPr="00D734EE">
        <w:rPr>
          <w:i/>
        </w:rPr>
        <w:t>A</w:t>
      </w:r>
      <w:r w:rsidR="00A537C2" w:rsidRPr="00D734EE">
        <w:rPr>
          <w:rFonts w:ascii="Arial" w:hAnsi="Arial" w:cs="Arial"/>
          <w:vertAlign w:val="subscript"/>
        </w:rPr>
        <w:t>g</w:t>
      </w:r>
      <w:r w:rsidR="00A537C2" w:rsidRPr="00D734EE">
        <w:t xml:space="preserve"> </w:t>
      </w:r>
      <w:r w:rsidR="00B47504" w:rsidRPr="00D734EE">
        <w:t xml:space="preserve">(out-of-plane vibration) </w:t>
      </w:r>
      <w:r w:rsidR="00A537C2" w:rsidRPr="00D734EE">
        <w:t xml:space="preserve">and </w:t>
      </w:r>
      <w:r w:rsidR="00A537C2" w:rsidRPr="00D734EE">
        <w:rPr>
          <w:i/>
        </w:rPr>
        <w:t>E</w:t>
      </w:r>
      <w:r w:rsidR="00A537C2" w:rsidRPr="00D734EE">
        <w:rPr>
          <w:rFonts w:ascii="Arial" w:hAnsi="Arial" w:cs="Arial"/>
          <w:vertAlign w:val="subscript"/>
        </w:rPr>
        <w:t>g</w:t>
      </w:r>
      <w:r w:rsidR="00A537C2" w:rsidRPr="00D734EE">
        <w:t xml:space="preserve"> </w:t>
      </w:r>
      <w:r w:rsidR="00B47504" w:rsidRPr="00D734EE">
        <w:t xml:space="preserve">(in-plane vibration) </w:t>
      </w:r>
      <w:r w:rsidR="006113EF" w:rsidRPr="00D734EE">
        <w:t>modes</w:t>
      </w:r>
      <w:r w:rsidR="006113EF" w:rsidRPr="00D734EE">
        <w:fldChar w:fldCharType="begin"/>
      </w:r>
      <w:r w:rsidR="006113EF" w:rsidRPr="00D734EE">
        <w:instrText xml:space="preserve"> ADDIN EN.CITE &lt;EndNote&gt;&lt;Cite&gt;&lt;Author&gt;Kuo&lt;/Author&gt;&lt;Year&gt;2016&lt;/Year&gt;&lt;RecNum&gt;32&lt;/RecNum&gt;&lt;DisplayText&gt;&lt;style face="superscript"&gt;24&lt;/style&gt;&lt;/DisplayText&gt;&lt;record&gt;&lt;rec-number&gt;32&lt;/rec-number&gt;&lt;foreign-keys&gt;&lt;key app="EN" db-id="wdrafxsw69vtske5v9sx2t0zvvateta2pxtt" timestamp="1655950081"&gt;32&lt;/key&gt;&lt;/foreign-keys&gt;&lt;ref-type name="Journal Article"&gt;17&lt;/ref-type&gt;&lt;contributors&gt;&lt;authors&gt;&lt;author&gt;Kuo, Cheng-Tai&lt;/author&gt;&lt;author&gt;Neumann, Michael&lt;/author&gt;&lt;author&gt;Balamurugan, Karuppannan&lt;/author&gt;&lt;author&gt;Park, Hyun Ju&lt;/author&gt;&lt;author&gt;Kang, Soonmin&lt;/author&gt;&lt;author&gt;Shiu, Hung Wei&lt;/author&gt;&lt;author&gt;Kang, Jin Hyoun&lt;/author&gt;&lt;author&gt;Hong, Byung Hee&lt;/author&gt;&lt;author&gt;Han, Moonsup&lt;/author&gt;&lt;author&gt;Noh, Tae Won&lt;/author&gt;&lt;/authors&gt;&lt;/contributors&gt;&lt;titles&gt;&lt;title&gt;Exfoliation and Raman spectroscopic fingerprint of few-layer NiPS3 van der Waals crystals&lt;/title&gt;&lt;secondary-title&gt;Scientific reports&lt;/secondary-title&gt;&lt;/titles&gt;&lt;periodical&gt;&lt;full-title&gt;Scientific reports&lt;/full-title&gt;&lt;/periodical&gt;&lt;pages&gt;1-10&lt;/pages&gt;&lt;volume&gt;6&lt;/volume&gt;&lt;number&gt;1&lt;/number&gt;&lt;dates&gt;&lt;year&gt;2016&lt;/year&gt;&lt;/dates&gt;&lt;isbn&gt;2045-2322&lt;/isbn&gt;&lt;urls&gt;&lt;/urls&gt;&lt;/record&gt;&lt;/Cite&gt;&lt;/EndNote&gt;</w:instrText>
      </w:r>
      <w:r w:rsidR="006113EF" w:rsidRPr="00D734EE">
        <w:fldChar w:fldCharType="separate"/>
      </w:r>
      <w:r w:rsidR="006113EF" w:rsidRPr="00D734EE">
        <w:rPr>
          <w:noProof/>
          <w:vertAlign w:val="superscript"/>
        </w:rPr>
        <w:t>28</w:t>
      </w:r>
      <w:r w:rsidR="006113EF" w:rsidRPr="00D734EE">
        <w:fldChar w:fldCharType="end"/>
      </w:r>
      <w:r w:rsidR="00A537C2" w:rsidRPr="00D734EE">
        <w:t xml:space="preserve">. When considering the </w:t>
      </w:r>
      <w:r w:rsidR="00B342D6" w:rsidRPr="00D734EE">
        <w:t xml:space="preserve">weak </w:t>
      </w:r>
      <w:r w:rsidR="00A537C2" w:rsidRPr="00D734EE">
        <w:t>interlayer interaction</w:t>
      </w:r>
      <w:r w:rsidR="00B16281" w:rsidRPr="00D734EE">
        <w:t xml:space="preserve"> </w:t>
      </w:r>
      <w:ins w:id="82" w:author="Hong Yao" w:date="2022-12-04T18:04:00Z">
        <w:r w:rsidR="00C14161">
          <w:t>or</w:t>
        </w:r>
      </w:ins>
      <w:del w:id="83" w:author="Hong Yao" w:date="2022-12-04T18:04:00Z">
        <w:r w:rsidR="00B16281" w:rsidRPr="00D734EE" w:rsidDel="00C14161">
          <w:delText>and</w:delText>
        </w:r>
      </w:del>
      <w:r w:rsidR="00B16281" w:rsidRPr="00D734EE">
        <w:t xml:space="preserve"> symmetry lowering by zigzag-AFM order</w:t>
      </w:r>
      <w:r w:rsidR="00A537C2" w:rsidRPr="00D734EE">
        <w:t xml:space="preserve">, the </w:t>
      </w:r>
      <w:r w:rsidR="006D0C39" w:rsidRPr="00D734EE">
        <w:rPr>
          <w:i/>
        </w:rPr>
        <w:t>E</w:t>
      </w:r>
      <w:r w:rsidR="006D0C39" w:rsidRPr="00D734EE">
        <w:rPr>
          <w:rFonts w:ascii="Arial" w:hAnsi="Arial" w:cs="Arial"/>
          <w:vertAlign w:val="subscript"/>
        </w:rPr>
        <w:t>g</w:t>
      </w:r>
      <w:r w:rsidR="006D0C39" w:rsidRPr="00D734EE" w:rsidDel="006D0C39">
        <w:t xml:space="preserve"> </w:t>
      </w:r>
      <w:del w:id="84" w:author="Hong Yao" w:date="2022-12-04T18:04:00Z">
        <w:r w:rsidR="00A537C2" w:rsidRPr="00D734EE" w:rsidDel="00C14161">
          <w:delText xml:space="preserve"> </w:delText>
        </w:r>
      </w:del>
      <w:r w:rsidR="00A537C2" w:rsidRPr="00D734EE">
        <w:t xml:space="preserve">modes </w:t>
      </w:r>
      <w:ins w:id="85" w:author="Hong Yao" w:date="2022-12-04T18:04:00Z">
        <w:r w:rsidR="00C14161">
          <w:t xml:space="preserve">should </w:t>
        </w:r>
      </w:ins>
      <w:r w:rsidR="00A537C2" w:rsidRPr="00D734EE">
        <w:t xml:space="preserve">split into </w:t>
      </w:r>
      <w:r w:rsidR="00A537C2" w:rsidRPr="00D734EE">
        <w:rPr>
          <w:i/>
        </w:rPr>
        <w:t>A</w:t>
      </w:r>
      <w:r w:rsidR="00A537C2" w:rsidRPr="00D734EE">
        <w:t xml:space="preserve"> and </w:t>
      </w:r>
      <w:r w:rsidR="00A537C2" w:rsidRPr="00D734EE">
        <w:rPr>
          <w:i/>
        </w:rPr>
        <w:t>B</w:t>
      </w:r>
      <w:r w:rsidR="00A537C2" w:rsidRPr="00D734EE">
        <w:t xml:space="preserve"> modes, resulting in the frequency splitting </w:t>
      </w:r>
      <w:r w:rsidR="00B342D6" w:rsidRPr="00D734EE">
        <w:t xml:space="preserve">of </w:t>
      </w:r>
      <m:oMath>
        <m:sSubSup>
          <m:sSubSupPr>
            <m:ctrlPr>
              <w:rPr>
                <w:rFonts w:ascii="Cambria Math" w:hAnsi="Cambria Math"/>
              </w:rPr>
            </m:ctrlPr>
          </m:sSubSupPr>
          <m:e>
            <m:r>
              <w:rPr>
                <w:rFonts w:ascii="Cambria Math" w:hAnsi="Cambria Math"/>
              </w:rPr>
              <m:t>E</m:t>
            </m:r>
          </m:e>
          <m:sub>
            <m:r>
              <w:rPr>
                <w:rFonts w:ascii="Cambria Math" w:hAnsi="Cambria Math"/>
              </w:rPr>
              <m:t>g</m:t>
            </m:r>
          </m:sub>
          <m:sup>
            <m:r>
              <w:rPr>
                <w:rFonts w:ascii="Cambria Math" w:hAnsi="Cambria Math"/>
              </w:rPr>
              <m:t>1</m:t>
            </m:r>
          </m:sup>
        </m:sSubSup>
      </m:oMath>
      <w:r w:rsidR="00B342D6" w:rsidRPr="00D734EE">
        <w:t xml:space="preserve"> </w:t>
      </w:r>
      <w:r w:rsidR="00A537C2" w:rsidRPr="00D734EE">
        <w:t xml:space="preserve">under different </w:t>
      </w:r>
      <w:r w:rsidR="00AC1F95" w:rsidRPr="00D734EE">
        <w:t xml:space="preserve">linear </w:t>
      </w:r>
      <w:r w:rsidR="00A537C2" w:rsidRPr="00D734EE">
        <w:t>polarizations</w:t>
      </w:r>
      <w:r w:rsidR="00F7736C" w:rsidRPr="00D734EE">
        <w:t xml:space="preserve"> (XX and XY) as denot</w:t>
      </w:r>
      <w:r w:rsidR="00FD0BA3" w:rsidRPr="00D734EE">
        <w:t>ed by the dashed lines in Fig.</w:t>
      </w:r>
      <w:r w:rsidR="00F7736C" w:rsidRPr="00D734EE">
        <w:t xml:space="preserve"> 1c</w:t>
      </w:r>
      <w:r w:rsidR="00A537C2" w:rsidRPr="00D734EE">
        <w:t xml:space="preserve">. Note that the frequency splitting of specific </w:t>
      </w:r>
      <m:oMath>
        <m:sSubSup>
          <m:sSubSupPr>
            <m:ctrlPr>
              <w:rPr>
                <w:rFonts w:ascii="Cambria Math" w:hAnsi="Cambria Math"/>
              </w:rPr>
            </m:ctrlPr>
          </m:sSubSupPr>
          <m:e>
            <m:r>
              <w:rPr>
                <w:rFonts w:ascii="Cambria Math" w:hAnsi="Cambria Math"/>
              </w:rPr>
              <m:t>E</m:t>
            </m:r>
          </m:e>
          <m:sub>
            <m:r>
              <w:rPr>
                <w:rFonts w:ascii="Cambria Math" w:hAnsi="Cambria Math"/>
              </w:rPr>
              <m:t>g</m:t>
            </m:r>
          </m:sub>
          <m:sup>
            <m:r>
              <w:rPr>
                <w:rFonts w:ascii="Cambria Math" w:hAnsi="Cambria Math"/>
              </w:rPr>
              <m:t>1</m:t>
            </m:r>
          </m:sup>
        </m:sSubSup>
      </m:oMath>
      <w:r w:rsidR="00A537C2" w:rsidRPr="00D734EE">
        <w:rPr>
          <w:rFonts w:hint="eastAsia"/>
        </w:rPr>
        <w:t xml:space="preserve"> </w:t>
      </w:r>
      <w:r w:rsidR="00A537C2" w:rsidRPr="00D734EE">
        <w:t>phonon peak at around 175</w:t>
      </w:r>
      <w:r w:rsidR="008F1DDC" w:rsidRPr="00D734EE">
        <w:t xml:space="preserve"> </w:t>
      </w:r>
      <w:r w:rsidR="00A537C2" w:rsidRPr="00D734EE">
        <w:t>cm</w:t>
      </w:r>
      <w:r w:rsidR="00A537C2" w:rsidRPr="00D734EE">
        <w:rPr>
          <w:vertAlign w:val="superscript"/>
        </w:rPr>
        <w:t>-1</w:t>
      </w:r>
      <w:r w:rsidR="00A537C2" w:rsidRPr="00D734EE">
        <w:t xml:space="preserve"> was utilized as a criterion to determine the existence of zigzag-AFM order in NiPS</w:t>
      </w:r>
      <w:r w:rsidR="00A537C2" w:rsidRPr="00D734EE">
        <w:rPr>
          <w:vertAlign w:val="subscript"/>
        </w:rPr>
        <w:t>3</w:t>
      </w:r>
      <w:r w:rsidR="00A537C2" w:rsidRPr="00D734EE">
        <w:t xml:space="preserve"> in </w:t>
      </w:r>
      <w:r w:rsidR="009B4B70" w:rsidRPr="00D734EE">
        <w:t xml:space="preserve">previous </w:t>
      </w:r>
      <w:r w:rsidR="006113EF" w:rsidRPr="00D734EE">
        <w:t>report</w:t>
      </w:r>
      <w:r w:rsidR="006113EF" w:rsidRPr="00D734EE">
        <w:rPr>
          <w:vertAlign w:val="superscript"/>
        </w:rPr>
        <w:t>20</w:t>
      </w:r>
      <w:r w:rsidR="00A537C2" w:rsidRPr="00D734EE">
        <w:t>. Other than the narrow phonon peaks</w:t>
      </w:r>
      <w:r w:rsidR="00AC1F95" w:rsidRPr="00D734EE">
        <w:t>,</w:t>
      </w:r>
      <w:r w:rsidR="00A537C2" w:rsidRPr="00D734EE">
        <w:t xml:space="preserve"> there </w:t>
      </w:r>
      <w:r w:rsidR="000775A7" w:rsidRPr="00D734EE">
        <w:t>is</w:t>
      </w:r>
      <w:r w:rsidR="00B16281" w:rsidRPr="00D734EE">
        <w:t xml:space="preserve"> a</w:t>
      </w:r>
      <w:r w:rsidR="00A537C2" w:rsidRPr="00D734EE">
        <w:t xml:space="preserve"> br</w:t>
      </w:r>
      <w:r w:rsidR="00F7736C" w:rsidRPr="00D734EE">
        <w:t>oad</w:t>
      </w:r>
      <w:r w:rsidR="00FD0BA3" w:rsidRPr="00D734EE">
        <w:t xml:space="preserve"> continuum </w:t>
      </w:r>
      <w:r w:rsidR="00AC1F95" w:rsidRPr="00D734EE">
        <w:t xml:space="preserve">scattering </w:t>
      </w:r>
      <w:r w:rsidR="00FD0BA3" w:rsidRPr="00D734EE">
        <w:t xml:space="preserve">in </w:t>
      </w:r>
      <w:r w:rsidR="00B16281" w:rsidRPr="00D734EE">
        <w:t xml:space="preserve">Raman spectra as shown in </w:t>
      </w:r>
      <w:r w:rsidR="00FD0BA3" w:rsidRPr="00D734EE">
        <w:t>Fig.</w:t>
      </w:r>
      <w:r w:rsidR="00F7736C" w:rsidRPr="00D734EE">
        <w:t xml:space="preserve"> 1c and </w:t>
      </w:r>
      <w:r w:rsidR="00AC1F95" w:rsidRPr="00D734EE">
        <w:t>1</w:t>
      </w:r>
      <w:r w:rsidR="00F7736C" w:rsidRPr="00D734EE">
        <w:t>d</w:t>
      </w:r>
      <w:r w:rsidR="00A537C2" w:rsidRPr="00D734EE">
        <w:t xml:space="preserve">, which </w:t>
      </w:r>
      <w:r w:rsidR="005020F1" w:rsidRPr="00D734EE">
        <w:rPr>
          <w:rFonts w:hint="eastAsia"/>
        </w:rPr>
        <w:t>is</w:t>
      </w:r>
      <w:r w:rsidR="00A537C2" w:rsidRPr="00D734EE">
        <w:t xml:space="preserve"> identified to be two-magnon </w:t>
      </w:r>
      <w:r w:rsidR="00AC1F95" w:rsidRPr="00D734EE">
        <w:t xml:space="preserve">scattering </w:t>
      </w:r>
      <w:r w:rsidR="00A537C2" w:rsidRPr="00D734EE">
        <w:t xml:space="preserve">(denoted as 2M mode) </w:t>
      </w:r>
      <w:r w:rsidR="006113EF" w:rsidRPr="00D734EE">
        <w:fldChar w:fldCharType="begin"/>
      </w:r>
      <w:r w:rsidR="006113EF" w:rsidRPr="00D734EE">
        <w:instrText xml:space="preserve"> ADDIN EN.CITE &lt;EndNote&gt;&lt;Cite&gt;&lt;Author&gt;Rosenblum&lt;/Author&gt;&lt;Year&gt;1994&lt;/Year&gt;&lt;RecNum&gt;22&lt;/RecNum&gt;&lt;DisplayText&gt;&lt;style face="superscript"&gt;18,25&lt;/style&gt;&lt;/DisplayText&gt;&lt;record&gt;&lt;rec-number&gt;22&lt;/rec-number&gt;&lt;foreign-keys&gt;&lt;key app="EN" db-id="wdrafxsw69vtske5v9sx2t0zvvateta2pxtt" timestamp="1653309880"&gt;22&lt;/key&gt;&lt;/foreign-keys&gt;&lt;ref-type name="Journal Article"&gt;17&lt;/ref-type&gt;&lt;contributors&gt;&lt;authors&gt;&lt;author&gt;Rosenblum, S&lt;/author&gt;&lt;author&gt;Francis, AH&lt;/author&gt;&lt;author&gt;Merlin, R&lt;/author&gt;&lt;/authors&gt;&lt;/contributors&gt;&lt;titles&gt;&lt;title&gt;Two-magnon light scattering in the layered antiferromagnet NiPS 3: spin-1/2-like anomalies in a spin-1 system&lt;/title&gt;&lt;secondary-title&gt;Physical Review B&lt;/secondary-title&gt;&lt;/titles&gt;&lt;periodical&gt;&lt;full-title&gt;Physical Review B&lt;/full-title&gt;&lt;/periodical&gt;&lt;pages&gt;4352&lt;/pages&gt;&lt;volume&gt;49&lt;/volume&gt;&lt;number&gt;6&lt;/number&gt;&lt;dates&gt;&lt;year&gt;1994&lt;/year&gt;&lt;/dates&gt;&lt;urls&gt;&lt;/urls&gt;&lt;/record&gt;&lt;/Cite&gt;&lt;Cite&gt;&lt;Author&gt;Kim&lt;/Author&gt;&lt;Year&gt;2019&lt;/Year&gt;&lt;RecNum&gt;4&lt;/RecNum&gt;&lt;record&gt;&lt;rec-number&gt;4&lt;/rec-number&gt;&lt;foreign-keys&gt;&lt;key app="EN" db-id="afsrf2zpoee5fuefs07vrdw422fr2tvezxdt" timestamp="1638420115"&gt;4&lt;/key&gt;&lt;/foreign-keys&gt;&lt;ref-type name="Journal Article"&gt;17&lt;/ref-type&gt;&lt;contributors&gt;&lt;authors&gt;&lt;author&gt;Kim, Kangwon&lt;/author&gt;&lt;author&gt;Lim, Soo Yeon&lt;/author&gt;&lt;author&gt;Lee, Jae-Ung&lt;/author&gt;&lt;author&gt;Lee, Sungmin&lt;/author&gt;&lt;author&gt;Kim, Tae Yun&lt;/author&gt;&lt;author&gt;Park, Kisoo&lt;/author&gt;&lt;author&gt;Jeon, Gun Sang&lt;/author&gt;&lt;author&gt;Park, Cheol-Hwan&lt;/author&gt;&lt;author&gt;Park, Je-Geun&lt;/author&gt;&lt;author&gt;Cheong, Hyeonsik&lt;/author&gt;&lt;/authors&gt;&lt;/contributors&gt;&lt;titles&gt;&lt;title&gt;Suppression of magnetic ordering in XXZ-type antiferromagnetic monolayer NiPS 3&lt;/title&gt;&lt;secondary-title&gt;Nature communications&lt;/secondary-title&gt;&lt;/titles&gt;&lt;periodical&gt;&lt;full-title&gt;Nature communications&lt;/full-title&gt;&lt;/periodical&gt;&lt;pages&gt;1-9&lt;/pages&gt;&lt;volume&gt;10&lt;/volume&gt;&lt;number&gt;1&lt;/number&gt;&lt;dates&gt;&lt;year&gt;2019&lt;/year&gt;&lt;/dates&gt;&lt;isbn&gt;2041-1723&lt;/isbn&gt;&lt;urls&gt;&lt;/urls&gt;&lt;/record&gt;&lt;/Cite&gt;&lt;/EndNote&gt;</w:instrText>
      </w:r>
      <w:r w:rsidR="006113EF" w:rsidRPr="00D734EE">
        <w:fldChar w:fldCharType="separate"/>
      </w:r>
      <w:r w:rsidR="006113EF" w:rsidRPr="00D734EE">
        <w:rPr>
          <w:noProof/>
          <w:vertAlign w:val="superscript"/>
        </w:rPr>
        <w:t>20,29</w:t>
      </w:r>
      <w:r w:rsidR="006113EF" w:rsidRPr="00D734EE">
        <w:fldChar w:fldCharType="end"/>
      </w:r>
      <w:r w:rsidR="00A537C2" w:rsidRPr="00D734EE">
        <w:t xml:space="preserve">. The </w:t>
      </w:r>
      <w:r w:rsidR="00EA545B" w:rsidRPr="00D734EE">
        <w:t>2M</w:t>
      </w:r>
      <w:r w:rsidR="00E60BBB" w:rsidRPr="00D734EE">
        <w:t xml:space="preserve"> </w:t>
      </w:r>
      <w:r w:rsidR="00A537C2" w:rsidRPr="00D734EE">
        <w:t xml:space="preserve">signal is highlighted by </w:t>
      </w:r>
      <w:r w:rsidR="00F320FA" w:rsidRPr="00D734EE">
        <w:t xml:space="preserve">a </w:t>
      </w:r>
      <w:r w:rsidR="00A537C2" w:rsidRPr="00D734EE">
        <w:t>red shadow</w:t>
      </w:r>
      <w:r w:rsidR="00AC1F95" w:rsidRPr="00D734EE">
        <w:t>,</w:t>
      </w:r>
      <w:r w:rsidR="000775A7" w:rsidRPr="00D734EE">
        <w:t xml:space="preserve"> resulted from a composite line</w:t>
      </w:r>
      <w:r w:rsidR="00AC1F95" w:rsidRPr="00D734EE">
        <w:t>shape analysis</w:t>
      </w:r>
      <w:r w:rsidR="00A537C2" w:rsidRPr="00D734EE">
        <w:t xml:space="preserve">. It can be seen </w:t>
      </w:r>
      <w:r w:rsidR="00B342D6" w:rsidRPr="00D734EE">
        <w:t xml:space="preserve">from Fig. 1c and </w:t>
      </w:r>
      <w:r w:rsidR="00AC1F95" w:rsidRPr="00D734EE">
        <w:t>1</w:t>
      </w:r>
      <w:r w:rsidR="00B342D6" w:rsidRPr="00D734EE">
        <w:t xml:space="preserve">d </w:t>
      </w:r>
      <w:r w:rsidR="00A537C2" w:rsidRPr="00D734EE">
        <w:t xml:space="preserve">that the 2M </w:t>
      </w:r>
      <w:r w:rsidR="00380154" w:rsidRPr="00D734EE">
        <w:t>band</w:t>
      </w:r>
      <w:r w:rsidR="00E60BBB" w:rsidRPr="00D734EE">
        <w:t xml:space="preserve"> </w:t>
      </w:r>
      <w:r w:rsidR="00380154" w:rsidRPr="00D734EE">
        <w:t>only appears</w:t>
      </w:r>
      <w:r w:rsidR="00A537C2" w:rsidRPr="00D734EE">
        <w:t xml:space="preserve"> in XX, XY</w:t>
      </w:r>
      <w:r w:rsidR="00F320FA" w:rsidRPr="00D734EE">
        <w:t>,</w:t>
      </w:r>
      <w:r w:rsidR="00A537C2" w:rsidRPr="00D734EE">
        <w:t xml:space="preserve"> and </w:t>
      </w:r>
      <w:r w:rsidR="0079656C" w:rsidRPr="00D734EE">
        <w:t>σ</w:t>
      </w:r>
      <w:r w:rsidR="0079656C" w:rsidRPr="00D734EE">
        <w:rPr>
          <w:vertAlign w:val="superscript"/>
        </w:rPr>
        <w:t>+</w:t>
      </w:r>
      <w:r w:rsidR="0079656C" w:rsidRPr="00D734EE">
        <w:t>σ</w:t>
      </w:r>
      <w:r w:rsidR="0079656C" w:rsidRPr="00D734EE">
        <w:rPr>
          <w:vertAlign w:val="superscript"/>
        </w:rPr>
        <w:t>-</w:t>
      </w:r>
      <w:r w:rsidR="00A537C2" w:rsidRPr="00D734EE">
        <w:t xml:space="preserve"> polarizations, </w:t>
      </w:r>
      <w:r w:rsidR="00AC1F95" w:rsidRPr="00D734EE">
        <w:t xml:space="preserve">while </w:t>
      </w:r>
      <w:r w:rsidR="00A537C2" w:rsidRPr="00D734EE">
        <w:t xml:space="preserve">the </w:t>
      </w:r>
      <w:r w:rsidR="00AC1F95" w:rsidRPr="00D734EE">
        <w:t xml:space="preserve">scattering </w:t>
      </w:r>
      <w:r w:rsidR="00A537C2" w:rsidRPr="00D734EE">
        <w:t xml:space="preserve">intensity under </w:t>
      </w:r>
      <w:r w:rsidR="00AC1F95" w:rsidRPr="00D734EE">
        <w:t xml:space="preserve">the </w:t>
      </w:r>
      <w:r w:rsidR="0079656C" w:rsidRPr="00D734EE">
        <w:t>σ</w:t>
      </w:r>
      <w:r w:rsidR="0079656C" w:rsidRPr="00D734EE">
        <w:rPr>
          <w:vertAlign w:val="superscript"/>
        </w:rPr>
        <w:t>+</w:t>
      </w:r>
      <w:r w:rsidR="0079656C" w:rsidRPr="00D734EE">
        <w:t>σ</w:t>
      </w:r>
      <w:r w:rsidR="0079656C" w:rsidRPr="00D734EE">
        <w:rPr>
          <w:vertAlign w:val="superscript"/>
        </w:rPr>
        <w:t>-</w:t>
      </w:r>
      <w:r w:rsidR="00A537C2" w:rsidRPr="00D734EE">
        <w:t xml:space="preserve"> is </w:t>
      </w:r>
      <w:del w:id="86" w:author="Hong Yao" w:date="2022-12-04T18:05:00Z">
        <w:r w:rsidR="00A537C2" w:rsidRPr="00D734EE" w:rsidDel="00C14161">
          <w:delText xml:space="preserve">around </w:delText>
        </w:r>
      </w:del>
      <w:ins w:id="87" w:author="Hong Yao" w:date="2022-12-04T18:05:00Z">
        <w:r w:rsidR="00C14161">
          <w:t>about</w:t>
        </w:r>
        <w:r w:rsidR="00C14161" w:rsidRPr="00D734EE">
          <w:t xml:space="preserve"> </w:t>
        </w:r>
      </w:ins>
      <w:r w:rsidR="00A537C2" w:rsidRPr="00D734EE">
        <w:t xml:space="preserve">twice </w:t>
      </w:r>
      <w:r w:rsidR="00AC1F95" w:rsidRPr="00D734EE">
        <w:t xml:space="preserve">of </w:t>
      </w:r>
      <w:r w:rsidR="00A537C2" w:rsidRPr="00D734EE">
        <w:t xml:space="preserve">that under </w:t>
      </w:r>
      <w:r w:rsidR="00AC1F95" w:rsidRPr="00D734EE">
        <w:t xml:space="preserve">the </w:t>
      </w:r>
      <w:r w:rsidR="00A537C2" w:rsidRPr="00D734EE">
        <w:t>XY polarization, indicating that the 2M mode</w:t>
      </w:r>
      <w:r w:rsidR="00E60BBB" w:rsidRPr="00D734EE">
        <w:t>s</w:t>
      </w:r>
      <w:r w:rsidR="004C2EAB" w:rsidRPr="00D734EE">
        <w:t xml:space="preserve"> belong</w:t>
      </w:r>
      <w:r w:rsidR="00A537C2" w:rsidRPr="00D734EE">
        <w:t xml:space="preserve"> to the </w:t>
      </w:r>
      <w:r w:rsidR="00A537C2" w:rsidRPr="00D734EE">
        <w:rPr>
          <w:i/>
        </w:rPr>
        <w:t>E</w:t>
      </w:r>
      <w:r w:rsidR="00A537C2" w:rsidRPr="00D734EE">
        <w:rPr>
          <w:rFonts w:ascii="Arial" w:hAnsi="Arial" w:cs="Arial"/>
          <w:vertAlign w:val="subscript"/>
        </w:rPr>
        <w:t>g</w:t>
      </w:r>
      <w:r w:rsidR="00A537C2" w:rsidRPr="00D734EE">
        <w:t xml:space="preserve"> representation of </w:t>
      </w:r>
      <w:r w:rsidR="00A537C2" w:rsidRPr="00D734EE">
        <w:rPr>
          <w:i/>
        </w:rPr>
        <w:t>D</w:t>
      </w:r>
      <w:r w:rsidR="00A537C2" w:rsidRPr="00D734EE">
        <w:rPr>
          <w:vertAlign w:val="subscript"/>
        </w:rPr>
        <w:t>3d</w:t>
      </w:r>
      <w:r w:rsidR="00A537C2" w:rsidRPr="00D734EE">
        <w:t xml:space="preserve"> point group</w:t>
      </w:r>
      <w:r w:rsidR="00B342D6" w:rsidRPr="00D734EE">
        <w:t xml:space="preserve"> (see Supporting Information for detailed analysis)</w:t>
      </w:r>
      <w:r w:rsidR="00A537C2" w:rsidRPr="00D734EE">
        <w:t xml:space="preserve">. </w:t>
      </w:r>
    </w:p>
    <w:p w14:paraId="58EAB086" w14:textId="6ED65827" w:rsidR="00A4175B" w:rsidRPr="00D734EE" w:rsidRDefault="005F5190" w:rsidP="001141CD">
      <w:pPr>
        <w:spacing w:line="360" w:lineRule="auto"/>
      </w:pPr>
      <w:r w:rsidRPr="00D734EE">
        <w:rPr>
          <w:rFonts w:hint="eastAsia"/>
          <w:noProof/>
        </w:rPr>
        <w:lastRenderedPageBreak/>
        <mc:AlternateContent>
          <mc:Choice Requires="wps">
            <w:drawing>
              <wp:anchor distT="0" distB="0" distL="114300" distR="114300" simplePos="0" relativeHeight="251676672" behindDoc="0" locked="0" layoutInCell="1" allowOverlap="1" wp14:anchorId="3000C13C" wp14:editId="5FAA0C91">
                <wp:simplePos x="0" y="0"/>
                <wp:positionH relativeFrom="column">
                  <wp:posOffset>49378</wp:posOffset>
                </wp:positionH>
                <wp:positionV relativeFrom="paragraph">
                  <wp:posOffset>-1643328</wp:posOffset>
                </wp:positionV>
                <wp:extent cx="5281930" cy="1091563"/>
                <wp:effectExtent l="0" t="0" r="0" b="0"/>
                <wp:wrapTopAndBottom/>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1930" cy="1091563"/>
                        </a:xfrm>
                        <a:prstGeom prst="rect">
                          <a:avLst/>
                        </a:prstGeom>
                        <a:noFill/>
                        <a:ln w="9525">
                          <a:noFill/>
                          <a:miter lim="800000"/>
                          <a:headEnd/>
                          <a:tailEnd/>
                        </a:ln>
                      </wps:spPr>
                      <wps:txbx>
                        <w:txbxContent>
                          <w:p w14:paraId="5B88466A" w14:textId="62573564" w:rsidR="00E16B15" w:rsidRPr="00D734EE" w:rsidRDefault="00E16B15" w:rsidP="00A4175B">
                            <w:pPr>
                              <w:rPr>
                                <w:b/>
                              </w:rPr>
                            </w:pPr>
                            <w:r w:rsidRPr="00D734EE">
                              <w:rPr>
                                <w:noProof/>
                              </w:rPr>
                              <w:drawing>
                                <wp:inline distT="0" distB="0" distL="0" distR="0" wp14:anchorId="555B218B" wp14:editId="7EE13006">
                                  <wp:extent cx="5056496" cy="6495179"/>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07" t="3731" r="7223"/>
                                          <a:stretch/>
                                        </pic:blipFill>
                                        <pic:spPr bwMode="auto">
                                          <a:xfrm>
                                            <a:off x="0" y="0"/>
                                            <a:ext cx="5060623" cy="6500480"/>
                                          </a:xfrm>
                                          <a:prstGeom prst="rect">
                                            <a:avLst/>
                                          </a:prstGeom>
                                          <a:ln>
                                            <a:noFill/>
                                          </a:ln>
                                          <a:extLst>
                                            <a:ext uri="{53640926-AAD7-44D8-BBD7-CCE9431645EC}">
                                              <a14:shadowObscured xmlns:a14="http://schemas.microsoft.com/office/drawing/2010/main"/>
                                            </a:ext>
                                          </a:extLst>
                                        </pic:spPr>
                                      </pic:pic>
                                    </a:graphicData>
                                  </a:graphic>
                                </wp:inline>
                              </w:drawing>
                            </w:r>
                            <w:r w:rsidRPr="00D734EE" w:rsidDel="00E16B15">
                              <w:rPr>
                                <w:noProof/>
                              </w:rPr>
                              <w:t xml:space="preserve"> </w:t>
                            </w:r>
                          </w:p>
                          <w:p w14:paraId="3E82F599" w14:textId="50560ADF" w:rsidR="00D517AE" w:rsidRDefault="00D517AE" w:rsidP="00A4175B">
                            <w:r w:rsidRPr="00D734EE">
                              <w:rPr>
                                <w:rFonts w:hint="eastAsia"/>
                                <w:b/>
                              </w:rPr>
                              <w:t>F</w:t>
                            </w:r>
                            <w:r w:rsidRPr="00D734EE">
                              <w:rPr>
                                <w:b/>
                              </w:rPr>
                              <w:t>ig. 2 | Temperature-dependent Raman spectra of single crystal</w:t>
                            </w:r>
                            <w:ins w:id="88" w:author="Hong Yao" w:date="2022-12-04T18:05:00Z">
                              <w:r w:rsidR="00A27074">
                                <w:rPr>
                                  <w:b/>
                                </w:rPr>
                                <w:t>, bilayer, monolayer</w:t>
                              </w:r>
                            </w:ins>
                            <w:r w:rsidRPr="00D734EE">
                              <w:rPr>
                                <w:b/>
                              </w:rPr>
                              <w:t xml:space="preserve"> NiPS</w:t>
                            </w:r>
                            <w:r w:rsidRPr="00D734EE">
                              <w:rPr>
                                <w:b/>
                                <w:vertAlign w:val="subscript"/>
                              </w:rPr>
                              <w:t>3</w:t>
                            </w:r>
                            <w:r w:rsidRPr="00D734EE">
                              <w:rPr>
                                <w:b/>
                              </w:rPr>
                              <w:t xml:space="preserve"> at σ</w:t>
                            </w:r>
                            <w:r w:rsidRPr="00D734EE">
                              <w:rPr>
                                <w:b/>
                                <w:vertAlign w:val="superscript"/>
                              </w:rPr>
                              <w:t>+</w:t>
                            </w:r>
                            <w:r w:rsidRPr="00D734EE">
                              <w:rPr>
                                <w:b/>
                              </w:rPr>
                              <w:t>σ</w:t>
                            </w:r>
                            <w:r w:rsidRPr="00D734EE">
                              <w:rPr>
                                <w:b/>
                                <w:vertAlign w:val="superscript"/>
                              </w:rPr>
                              <w:t>-</w:t>
                            </w:r>
                            <w:r w:rsidRPr="00D734EE">
                              <w:rPr>
                                <w:b/>
                              </w:rPr>
                              <w:t xml:space="preserve"> polarization. a,</w:t>
                            </w:r>
                            <w:r w:rsidRPr="00D734EE">
                              <w:t xml:space="preserve"> </w:t>
                            </w:r>
                            <w:r w:rsidRPr="00D734EE">
                              <w:rPr>
                                <w:b/>
                              </w:rPr>
                              <w:t>b, and c,</w:t>
                            </w:r>
                            <w:r w:rsidRPr="00D734EE">
                              <w:t xml:space="preserve"> Temperature-dependent Raman spectra of single crystal, monolayer, and bilayer NiPS</w:t>
                            </w:r>
                            <w:r w:rsidRPr="00D734EE">
                              <w:rPr>
                                <w:vertAlign w:val="subscript"/>
                              </w:rPr>
                              <w:t>3</w:t>
                            </w:r>
                            <w:r w:rsidRPr="00D734EE">
                              <w:t xml:space="preserve">. </w:t>
                            </w:r>
                            <w:r w:rsidRPr="00D734EE">
                              <w:rPr>
                                <w:b/>
                              </w:rPr>
                              <w:t>d,</w:t>
                            </w:r>
                            <w:r w:rsidRPr="00D734EE">
                              <w:t xml:space="preserve"> </w:t>
                            </w:r>
                            <w:r w:rsidRPr="00D734EE">
                              <w:rPr>
                                <w:b/>
                              </w:rPr>
                              <w:t>e, and f,</w:t>
                            </w:r>
                            <w:r w:rsidRPr="00D734EE">
                              <w:t xml:space="preserve"> Colormaps of normalized Raman spectra at σ</w:t>
                            </w:r>
                            <w:r w:rsidRPr="00D734EE">
                              <w:rPr>
                                <w:vertAlign w:val="superscript"/>
                              </w:rPr>
                              <w:t>+</w:t>
                            </w:r>
                            <w:r w:rsidRPr="00D734EE">
                              <w:t>σ</w:t>
                            </w:r>
                            <w:r w:rsidRPr="00D734EE">
                              <w:rPr>
                                <w:vertAlign w:val="superscript"/>
                              </w:rPr>
                              <w:t>-</w:t>
                            </w:r>
                            <w:r w:rsidRPr="00D734EE">
                              <w:t xml:space="preserve"> polarization for single crystal, monolayer, and bilayer NiPS</w:t>
                            </w:r>
                            <w:r w:rsidRPr="00D734EE">
                              <w:rPr>
                                <w:vertAlign w:val="subscript"/>
                              </w:rPr>
                              <w:t>3</w:t>
                            </w:r>
                            <w:r w:rsidRPr="00D734EE">
                              <w:t xml:space="preserve">. </w:t>
                            </w:r>
                            <w:r w:rsidRPr="00D734EE">
                              <w:rPr>
                                <w:b/>
                              </w:rPr>
                              <w:t>g-i</w:t>
                            </w:r>
                            <w:r w:rsidRPr="00D734EE">
                              <w:t xml:space="preserve">, Temperature dependence of </w:t>
                            </w:r>
                            <w:r w:rsidR="00B0721F" w:rsidRPr="00D734EE">
                              <w:t>frequency (</w:t>
                            </w:r>
                            <w:r w:rsidR="00B0721F" w:rsidRPr="00D734EE">
                              <w:sym w:font="Symbol" w:char="F06E"/>
                            </w:r>
                            <w:r w:rsidR="00B0721F" w:rsidRPr="00D734EE">
                              <w:t>)</w:t>
                            </w:r>
                            <w:r w:rsidRPr="00D734EE">
                              <w:t xml:space="preserve">, FWHM, </w:t>
                            </w:r>
                            <w:r w:rsidRPr="00D734EE">
                              <w:rPr>
                                <w:i/>
                              </w:rPr>
                              <w:t>d</w:t>
                            </w:r>
                            <w:r w:rsidR="00B0721F" w:rsidRPr="00D734EE">
                              <w:sym w:font="Symbol" w:char="F06E"/>
                            </w:r>
                            <w:r w:rsidRPr="00D734EE">
                              <w:t>/</w:t>
                            </w:r>
                            <w:r w:rsidRPr="00D734EE">
                              <w:rPr>
                                <w:i/>
                              </w:rPr>
                              <w:t>d</w:t>
                            </w:r>
                            <w:r w:rsidRPr="00D734EE">
                              <w:t xml:space="preserve">T, and </w:t>
                            </w:r>
                            <w:r w:rsidRPr="00D734EE">
                              <w:rPr>
                                <w:i/>
                              </w:rPr>
                              <w:t>d</w:t>
                            </w:r>
                            <w:r w:rsidRPr="00D734EE">
                              <w:t>FWHM/</w:t>
                            </w:r>
                            <w:r w:rsidRPr="00D734EE">
                              <w:rPr>
                                <w:i/>
                              </w:rPr>
                              <w:t>d</w:t>
                            </w:r>
                            <w:r w:rsidRPr="00D734EE">
                              <w:t>T for single crystal, monolayer and bilayer at σ</w:t>
                            </w:r>
                            <w:r w:rsidRPr="00D734EE">
                              <w:rPr>
                                <w:vertAlign w:val="superscript"/>
                              </w:rPr>
                              <w:t>+</w:t>
                            </w:r>
                            <w:r w:rsidRPr="00D734EE">
                              <w:t>σ</w:t>
                            </w:r>
                            <w:r w:rsidRPr="00D734EE">
                              <w:rPr>
                                <w:vertAlign w:val="superscript"/>
                              </w:rPr>
                              <w:t>-</w:t>
                            </w:r>
                            <w:r w:rsidRPr="00D734EE">
                              <w:t xml:space="preserve"> polarization.</w:t>
                            </w:r>
                          </w:p>
                        </w:txbxContent>
                      </wps:txbx>
                      <wps:bodyPr rot="0" vert="horz" wrap="square" lIns="91440" tIns="45720" rIns="91440" bIns="45720" anchor="t" anchorCtr="0">
                        <a:spAutoFit/>
                      </wps:bodyPr>
                    </wps:wsp>
                  </a:graphicData>
                </a:graphic>
              </wp:anchor>
            </w:drawing>
          </mc:Choice>
          <mc:Fallback>
            <w:pict>
              <v:shape w14:anchorId="3000C13C" id="_x0000_s1027" type="#_x0000_t202" style="position:absolute;left:0;text-align:left;margin-left:3.9pt;margin-top:-129.4pt;width:415.9pt;height:85.9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" filled="f" stroked="f">
                <v:textbox style="mso-fit-shape-to-text:t">
                  <w:txbxContent>
                    <w:p w14:paraId="5B88466A" w14:textId="62573564" w:rsidR="00E16B15" w:rsidRPr="00D734EE" w:rsidRDefault="00E16B15" w:rsidP="00A4175B">
                      <w:pPr>
                        <w:rPr>
                          <w:b/>
                        </w:rPr>
                      </w:pPr>
                      <w:r w:rsidRPr="00D734EE">
                        <w:rPr>
                          <w:noProof/>
                        </w:rPr>
                        <w:drawing>
                          <wp:inline distT="0" distB="0" distL="0" distR="0" wp14:anchorId="555B218B" wp14:editId="7EE13006">
                            <wp:extent cx="5056496" cy="6495179"/>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07" t="3731" r="7223"/>
                                    <a:stretch/>
                                  </pic:blipFill>
                                  <pic:spPr bwMode="auto">
                                    <a:xfrm>
                                      <a:off x="0" y="0"/>
                                      <a:ext cx="5060623" cy="6500480"/>
                                    </a:xfrm>
                                    <a:prstGeom prst="rect">
                                      <a:avLst/>
                                    </a:prstGeom>
                                    <a:ln>
                                      <a:noFill/>
                                    </a:ln>
                                    <a:extLst>
                                      <a:ext uri="{53640926-AAD7-44D8-BBD7-CCE9431645EC}">
                                        <a14:shadowObscured xmlns:a14="http://schemas.microsoft.com/office/drawing/2010/main"/>
                                      </a:ext>
                                    </a:extLst>
                                  </pic:spPr>
                                </pic:pic>
                              </a:graphicData>
                            </a:graphic>
                          </wp:inline>
                        </w:drawing>
                      </w:r>
                      <w:r w:rsidRPr="00D734EE" w:rsidDel="00E16B15">
                        <w:rPr>
                          <w:noProof/>
                        </w:rPr>
                        <w:t xml:space="preserve"> </w:t>
                      </w:r>
                    </w:p>
                    <w:p w14:paraId="3E82F599" w14:textId="50560ADF" w:rsidR="00D517AE" w:rsidRDefault="00D517AE" w:rsidP="00A4175B">
                      <w:r w:rsidRPr="00D734EE">
                        <w:rPr>
                          <w:rFonts w:hint="eastAsia"/>
                          <w:b/>
                        </w:rPr>
                        <w:t>F</w:t>
                      </w:r>
                      <w:r w:rsidRPr="00D734EE">
                        <w:rPr>
                          <w:b/>
                        </w:rPr>
                        <w:t>ig. 2 | Temperature-dependent Raman spectra of single crystal</w:t>
                      </w:r>
                      <w:ins w:id="86" w:author="Hong Yao" w:date="2022-12-04T18:05:00Z">
                        <w:r w:rsidR="00A27074">
                          <w:rPr>
                            <w:b/>
                          </w:rPr>
                          <w:t>, bilayer, monolayer</w:t>
                        </w:r>
                      </w:ins>
                      <w:r w:rsidRPr="00D734EE">
                        <w:rPr>
                          <w:b/>
                        </w:rPr>
                        <w:t xml:space="preserve"> NiPS</w:t>
                      </w:r>
                      <w:r w:rsidRPr="00D734EE">
                        <w:rPr>
                          <w:b/>
                          <w:vertAlign w:val="subscript"/>
                        </w:rPr>
                        <w:t>3</w:t>
                      </w:r>
                      <w:r w:rsidRPr="00D734EE">
                        <w:rPr>
                          <w:b/>
                        </w:rPr>
                        <w:t xml:space="preserve"> at σ</w:t>
                      </w:r>
                      <w:r w:rsidRPr="00D734EE">
                        <w:rPr>
                          <w:b/>
                          <w:vertAlign w:val="superscript"/>
                        </w:rPr>
                        <w:t>+</w:t>
                      </w:r>
                      <w:r w:rsidRPr="00D734EE">
                        <w:rPr>
                          <w:b/>
                        </w:rPr>
                        <w:t>σ</w:t>
                      </w:r>
                      <w:r w:rsidRPr="00D734EE">
                        <w:rPr>
                          <w:b/>
                          <w:vertAlign w:val="superscript"/>
                        </w:rPr>
                        <w:t>-</w:t>
                      </w:r>
                      <w:r w:rsidRPr="00D734EE">
                        <w:rPr>
                          <w:b/>
                        </w:rPr>
                        <w:t xml:space="preserve"> polarization. a,</w:t>
                      </w:r>
                      <w:r w:rsidRPr="00D734EE">
                        <w:t xml:space="preserve"> </w:t>
                      </w:r>
                      <w:r w:rsidRPr="00D734EE">
                        <w:rPr>
                          <w:b/>
                        </w:rPr>
                        <w:t>b, and c,</w:t>
                      </w:r>
                      <w:r w:rsidRPr="00D734EE">
                        <w:t xml:space="preserve"> Temperature-dependent Raman spectra of single crystal, monolayer, and bilayer NiPS</w:t>
                      </w:r>
                      <w:r w:rsidRPr="00D734EE">
                        <w:rPr>
                          <w:vertAlign w:val="subscript"/>
                        </w:rPr>
                        <w:t>3</w:t>
                      </w:r>
                      <w:r w:rsidRPr="00D734EE">
                        <w:t xml:space="preserve">. </w:t>
                      </w:r>
                      <w:r w:rsidRPr="00D734EE">
                        <w:rPr>
                          <w:b/>
                        </w:rPr>
                        <w:t>d,</w:t>
                      </w:r>
                      <w:r w:rsidRPr="00D734EE">
                        <w:t xml:space="preserve"> </w:t>
                      </w:r>
                      <w:r w:rsidRPr="00D734EE">
                        <w:rPr>
                          <w:b/>
                        </w:rPr>
                        <w:t>e, and f,</w:t>
                      </w:r>
                      <w:r w:rsidRPr="00D734EE">
                        <w:t xml:space="preserve"> Colormaps of normalized Raman spectra at σ</w:t>
                      </w:r>
                      <w:r w:rsidRPr="00D734EE">
                        <w:rPr>
                          <w:vertAlign w:val="superscript"/>
                        </w:rPr>
                        <w:t>+</w:t>
                      </w:r>
                      <w:r w:rsidRPr="00D734EE">
                        <w:t>σ</w:t>
                      </w:r>
                      <w:r w:rsidRPr="00D734EE">
                        <w:rPr>
                          <w:vertAlign w:val="superscript"/>
                        </w:rPr>
                        <w:t>-</w:t>
                      </w:r>
                      <w:r w:rsidRPr="00D734EE">
                        <w:t xml:space="preserve"> polarization for single crystal, monolayer, and bilayer NiPS</w:t>
                      </w:r>
                      <w:r w:rsidRPr="00D734EE">
                        <w:rPr>
                          <w:vertAlign w:val="subscript"/>
                        </w:rPr>
                        <w:t>3</w:t>
                      </w:r>
                      <w:r w:rsidRPr="00D734EE">
                        <w:t xml:space="preserve">. </w:t>
                      </w:r>
                      <w:r w:rsidRPr="00D734EE">
                        <w:rPr>
                          <w:b/>
                        </w:rPr>
                        <w:t>g-i</w:t>
                      </w:r>
                      <w:r w:rsidRPr="00D734EE">
                        <w:t xml:space="preserve">, Temperature dependence of </w:t>
                      </w:r>
                      <w:r w:rsidR="00B0721F" w:rsidRPr="00D734EE">
                        <w:t>frequency (</w:t>
                      </w:r>
                      <w:r w:rsidR="00B0721F" w:rsidRPr="00D734EE">
                        <w:sym w:font="Symbol" w:char="F06E"/>
                      </w:r>
                      <w:r w:rsidR="00B0721F" w:rsidRPr="00D734EE">
                        <w:t>)</w:t>
                      </w:r>
                      <w:r w:rsidRPr="00D734EE">
                        <w:t xml:space="preserve">, FWHM, </w:t>
                      </w:r>
                      <w:r w:rsidRPr="00D734EE">
                        <w:rPr>
                          <w:i/>
                        </w:rPr>
                        <w:t>d</w:t>
                      </w:r>
                      <w:r w:rsidR="00B0721F" w:rsidRPr="00D734EE">
                        <w:sym w:font="Symbol" w:char="F06E"/>
                      </w:r>
                      <w:r w:rsidRPr="00D734EE">
                        <w:t>/</w:t>
                      </w:r>
                      <w:r w:rsidRPr="00D734EE">
                        <w:rPr>
                          <w:i/>
                        </w:rPr>
                        <w:t>d</w:t>
                      </w:r>
                      <w:r w:rsidRPr="00D734EE">
                        <w:t xml:space="preserve">T, and </w:t>
                      </w:r>
                      <w:r w:rsidRPr="00D734EE">
                        <w:rPr>
                          <w:i/>
                        </w:rPr>
                        <w:t>d</w:t>
                      </w:r>
                      <w:r w:rsidRPr="00D734EE">
                        <w:t>FWHM/</w:t>
                      </w:r>
                      <w:r w:rsidRPr="00D734EE">
                        <w:rPr>
                          <w:i/>
                        </w:rPr>
                        <w:t>d</w:t>
                      </w:r>
                      <w:r w:rsidRPr="00D734EE">
                        <w:t>T for single crystal, monolayer and bilayer at σ</w:t>
                      </w:r>
                      <w:r w:rsidRPr="00D734EE">
                        <w:rPr>
                          <w:vertAlign w:val="superscript"/>
                        </w:rPr>
                        <w:t>+</w:t>
                      </w:r>
                      <w:r w:rsidRPr="00D734EE">
                        <w:t>σ</w:t>
                      </w:r>
                      <w:r w:rsidRPr="00D734EE">
                        <w:rPr>
                          <w:vertAlign w:val="superscript"/>
                        </w:rPr>
                        <w:t>-</w:t>
                      </w:r>
                      <w:r w:rsidRPr="00D734EE">
                        <w:t xml:space="preserve"> polarization.</w:t>
                      </w:r>
                    </w:p>
                  </w:txbxContent>
                </v:textbox>
                <w10:wrap type="topAndBottom"/>
              </v:shape>
            </w:pict>
          </mc:Fallback>
        </mc:AlternateContent>
      </w:r>
    </w:p>
    <w:p w14:paraId="75B37EA4" w14:textId="63B3CCC7" w:rsidR="00A537C2" w:rsidRPr="00D734EE" w:rsidRDefault="0079656C" w:rsidP="00A537C2">
      <w:pPr>
        <w:spacing w:line="360" w:lineRule="auto"/>
        <w:ind w:firstLine="420"/>
      </w:pPr>
      <w:r w:rsidRPr="00D734EE">
        <w:t>Because the</w:t>
      </w:r>
      <w:r w:rsidR="00A537C2" w:rsidRPr="00D734EE">
        <w:t xml:space="preserve"> 2M </w:t>
      </w:r>
      <w:r w:rsidR="00E60BBB" w:rsidRPr="00D734EE">
        <w:t xml:space="preserve">band </w:t>
      </w:r>
      <w:r w:rsidR="00A537C2" w:rsidRPr="00D734EE">
        <w:t>has overwhelming intensity</w:t>
      </w:r>
      <w:r w:rsidR="00B10A6F" w:rsidRPr="00D734EE">
        <w:t xml:space="preserve"> and </w:t>
      </w:r>
      <w:r w:rsidR="008B45E3" w:rsidRPr="00D734EE">
        <w:rPr>
          <w:rFonts w:hint="eastAsia"/>
        </w:rPr>
        <w:t>a</w:t>
      </w:r>
      <w:r w:rsidR="008B45E3" w:rsidRPr="00D734EE">
        <w:t xml:space="preserve"> </w:t>
      </w:r>
      <w:r w:rsidR="00B10A6F" w:rsidRPr="00D734EE">
        <w:t>better signal-to-noise ratio</w:t>
      </w:r>
      <w:r w:rsidR="00A537C2" w:rsidRPr="00D734EE">
        <w:t xml:space="preserve"> under </w:t>
      </w:r>
      <w:r w:rsidR="00E60BBB" w:rsidRPr="00D734EE">
        <w:t xml:space="preserve">the </w:t>
      </w:r>
      <w:r w:rsidRPr="00D734EE">
        <w:t>σ</w:t>
      </w:r>
      <w:r w:rsidRPr="00D734EE">
        <w:rPr>
          <w:vertAlign w:val="superscript"/>
        </w:rPr>
        <w:t>+</w:t>
      </w:r>
      <w:r w:rsidRPr="00D734EE">
        <w:t>σ</w:t>
      </w:r>
      <w:r w:rsidRPr="00D734EE">
        <w:rPr>
          <w:vertAlign w:val="superscript"/>
        </w:rPr>
        <w:t>-</w:t>
      </w:r>
      <w:r w:rsidR="00737009" w:rsidRPr="00D734EE">
        <w:t xml:space="preserve"> polarization</w:t>
      </w:r>
      <w:r w:rsidR="00A537C2" w:rsidRPr="00D734EE">
        <w:t>, the 2M properties are mainly analyzed from Raman spectra</w:t>
      </w:r>
      <w:r w:rsidR="00737009" w:rsidRPr="00D734EE">
        <w:t xml:space="preserve"> </w:t>
      </w:r>
      <w:r w:rsidR="009B366A" w:rsidRPr="00D734EE">
        <w:lastRenderedPageBreak/>
        <w:t xml:space="preserve">at </w:t>
      </w:r>
      <w:r w:rsidR="00F7736C" w:rsidRPr="00D734EE">
        <w:t>σ</w:t>
      </w:r>
      <w:r w:rsidR="00F7736C" w:rsidRPr="00D734EE">
        <w:rPr>
          <w:vertAlign w:val="superscript"/>
        </w:rPr>
        <w:t>+</w:t>
      </w:r>
      <w:r w:rsidR="00F7736C" w:rsidRPr="00D734EE">
        <w:t>σ</w:t>
      </w:r>
      <w:r w:rsidR="00F7736C" w:rsidRPr="00D734EE">
        <w:rPr>
          <w:vertAlign w:val="superscript"/>
        </w:rPr>
        <w:t>-</w:t>
      </w:r>
      <w:r w:rsidR="00737009" w:rsidRPr="00D734EE">
        <w:t xml:space="preserve"> polarization</w:t>
      </w:r>
      <w:r w:rsidR="00FD0BA3" w:rsidRPr="00D734EE">
        <w:t xml:space="preserve">. </w:t>
      </w:r>
      <w:r w:rsidR="004F3B7A" w:rsidRPr="00D734EE">
        <w:t>T</w:t>
      </w:r>
      <w:r w:rsidR="00A537C2" w:rsidRPr="00D734EE">
        <w:t>emperature-dependent Raman spectra of single crystals</w:t>
      </w:r>
      <w:r w:rsidR="00F7736C" w:rsidRPr="00D734EE">
        <w:t xml:space="preserve">, </w:t>
      </w:r>
      <w:r w:rsidR="00737009" w:rsidRPr="00D734EE">
        <w:t>mono</w:t>
      </w:r>
      <w:r w:rsidR="00F7736C" w:rsidRPr="00D734EE">
        <w:t>layer</w:t>
      </w:r>
      <w:r w:rsidR="004A2D8F" w:rsidRPr="00D734EE">
        <w:t>,</w:t>
      </w:r>
      <w:r w:rsidR="00737009" w:rsidRPr="00D734EE">
        <w:t xml:space="preserve"> and bi</w:t>
      </w:r>
      <w:r w:rsidR="00F7736C" w:rsidRPr="00D734EE">
        <w:t>layer</w:t>
      </w:r>
      <w:r w:rsidR="00D475D0" w:rsidRPr="00D734EE">
        <w:t xml:space="preserve"> (offset vertically for clarity)</w:t>
      </w:r>
      <w:r w:rsidR="004F3B7A" w:rsidRPr="00D734EE">
        <w:t xml:space="preserve"> are shown in Fig. 2a, 2b, and 2c respectively</w:t>
      </w:r>
      <w:r w:rsidR="00A537C2" w:rsidRPr="00D734EE">
        <w:t xml:space="preserve">. </w:t>
      </w:r>
      <w:r w:rsidR="00D475D0" w:rsidRPr="00D734EE">
        <w:t>As</w:t>
      </w:r>
      <w:r w:rsidR="00A537C2" w:rsidRPr="00D734EE">
        <w:t xml:space="preserve"> the temperature increases from 30 K to 290 K, the 2M </w:t>
      </w:r>
      <w:r w:rsidR="00D475D0" w:rsidRPr="00D734EE">
        <w:t xml:space="preserve">band </w:t>
      </w:r>
      <w:r w:rsidR="00A537C2" w:rsidRPr="00D734EE">
        <w:t>broade</w:t>
      </w:r>
      <w:r w:rsidR="008B45E3" w:rsidRPr="00D734EE">
        <w:t>ns</w:t>
      </w:r>
      <w:r w:rsidR="00A537C2" w:rsidRPr="00D734EE">
        <w:t xml:space="preserve"> and redshifts remarkably. Although the intensity decreases </w:t>
      </w:r>
      <w:r w:rsidR="008B45E3" w:rsidRPr="00D734EE">
        <w:t>as temperature increases</w:t>
      </w:r>
      <w:r w:rsidR="00A537C2" w:rsidRPr="00D734EE">
        <w:t xml:space="preserve">, the 2M </w:t>
      </w:r>
      <w:r w:rsidR="00D475D0" w:rsidRPr="00D734EE">
        <w:t xml:space="preserve">band </w:t>
      </w:r>
      <w:r w:rsidR="00A537C2" w:rsidRPr="00D734EE">
        <w:t xml:space="preserve">is still prominent even at 290 K. </w:t>
      </w:r>
      <w:r w:rsidR="008B45E3" w:rsidRPr="00D734EE">
        <w:t xml:space="preserve">Across </w:t>
      </w:r>
      <w:r w:rsidR="00A537C2" w:rsidRPr="00D734EE">
        <w:t>all the temperatures</w:t>
      </w:r>
      <w:r w:rsidR="008B45E3" w:rsidRPr="00D734EE">
        <w:t>,</w:t>
      </w:r>
      <w:r w:rsidR="00A537C2" w:rsidRPr="00D734EE">
        <w:t xml:space="preserve"> the intensity at </w:t>
      </w:r>
      <w:r w:rsidRPr="00D734EE">
        <w:t>σ</w:t>
      </w:r>
      <w:r w:rsidRPr="00D734EE">
        <w:rPr>
          <w:vertAlign w:val="superscript"/>
        </w:rPr>
        <w:t>+</w:t>
      </w:r>
      <w:r w:rsidRPr="00D734EE">
        <w:t>σ</w:t>
      </w:r>
      <w:r w:rsidRPr="00D734EE">
        <w:rPr>
          <w:vertAlign w:val="superscript"/>
        </w:rPr>
        <w:t>-</w:t>
      </w:r>
      <w:r w:rsidR="00A537C2" w:rsidRPr="00D734EE">
        <w:t xml:space="preserve"> </w:t>
      </w:r>
      <w:r w:rsidR="00CD1582" w:rsidRPr="00D734EE">
        <w:t xml:space="preserve">polarization </w:t>
      </w:r>
      <w:r w:rsidR="00A537C2" w:rsidRPr="00D734EE">
        <w:t xml:space="preserve">keeps almost twice </w:t>
      </w:r>
      <w:r w:rsidR="00D475D0" w:rsidRPr="00D734EE">
        <w:rPr>
          <w:rFonts w:hint="eastAsia"/>
        </w:rPr>
        <w:t>of</w:t>
      </w:r>
      <w:r w:rsidR="00D475D0" w:rsidRPr="00D734EE">
        <w:t xml:space="preserve"> </w:t>
      </w:r>
      <w:r w:rsidR="00A537C2" w:rsidRPr="00D734EE">
        <w:t>that at XY</w:t>
      </w:r>
      <w:r w:rsidR="00CD1582" w:rsidRPr="00D734EE">
        <w:t xml:space="preserve"> polarization</w:t>
      </w:r>
      <w:r w:rsidR="00A537C2" w:rsidRPr="00D734EE">
        <w:t xml:space="preserve">, </w:t>
      </w:r>
      <w:r w:rsidRPr="00D734EE">
        <w:t>obeying well to</w:t>
      </w:r>
      <w:r w:rsidR="00D475D0" w:rsidRPr="00D734EE">
        <w:t xml:space="preserve"> the </w:t>
      </w:r>
      <w:r w:rsidRPr="00D734EE">
        <w:rPr>
          <w:i/>
        </w:rPr>
        <w:t>D</w:t>
      </w:r>
      <w:r w:rsidRPr="00D734EE">
        <w:rPr>
          <w:vertAlign w:val="subscript"/>
        </w:rPr>
        <w:t>3d</w:t>
      </w:r>
      <w:r w:rsidRPr="00D734EE">
        <w:t xml:space="preserve"> symmetry thus </w:t>
      </w:r>
      <w:r w:rsidR="00A537C2" w:rsidRPr="00D734EE">
        <w:t xml:space="preserve">suggesting </w:t>
      </w:r>
      <w:r w:rsidR="00D475D0" w:rsidRPr="00D734EE">
        <w:t xml:space="preserve">that </w:t>
      </w:r>
      <w:r w:rsidR="00A537C2" w:rsidRPr="00D734EE">
        <w:t>in the whole temperature range the quasi-2D property of 2M can be maintained</w:t>
      </w:r>
      <w:r w:rsidR="009354D9" w:rsidRPr="00D734EE">
        <w:t xml:space="preserve"> (see </w:t>
      </w:r>
      <w:r w:rsidR="00512E9B" w:rsidRPr="00D734EE">
        <w:t>S</w:t>
      </w:r>
      <w:r w:rsidR="009354D9" w:rsidRPr="00D734EE">
        <w:t xml:space="preserve">upporting </w:t>
      </w:r>
      <w:r w:rsidR="00512E9B" w:rsidRPr="00D734EE">
        <w:t>I</w:t>
      </w:r>
      <w:r w:rsidR="009354D9" w:rsidRPr="00D734EE">
        <w:t>nformation)</w:t>
      </w:r>
      <w:r w:rsidR="00A537C2" w:rsidRPr="00D734EE">
        <w:t xml:space="preserve">. </w:t>
      </w:r>
      <w:r w:rsidR="00D475D0" w:rsidRPr="00D734EE">
        <w:rPr>
          <w:rFonts w:hint="eastAsia"/>
        </w:rPr>
        <w:t>To</w:t>
      </w:r>
      <w:r w:rsidR="00D475D0" w:rsidRPr="00D734EE">
        <w:t xml:space="preserve"> </w:t>
      </w:r>
      <w:r w:rsidR="00D475D0" w:rsidRPr="00D734EE">
        <w:rPr>
          <w:rFonts w:hint="eastAsia"/>
        </w:rPr>
        <w:t>fur</w:t>
      </w:r>
      <w:r w:rsidR="00D475D0" w:rsidRPr="00D734EE">
        <w:t>ther elaborate</w:t>
      </w:r>
      <w:r w:rsidR="00A537C2" w:rsidRPr="00D734EE">
        <w:t xml:space="preserve"> the temperature evolution of 2M </w:t>
      </w:r>
      <w:r w:rsidR="00AD3FDD" w:rsidRPr="00D734EE">
        <w:rPr>
          <w:rFonts w:hint="eastAsia"/>
        </w:rPr>
        <w:t>bands</w:t>
      </w:r>
      <w:r w:rsidR="00A537C2" w:rsidRPr="00D734EE">
        <w:t>, we normalize the Raman spectra to</w:t>
      </w:r>
      <w:r w:rsidR="00CD1582" w:rsidRPr="00D734EE">
        <w:t xml:space="preserve"> the maximum of 2M </w:t>
      </w:r>
      <w:r w:rsidR="00AD3FDD" w:rsidRPr="00D734EE">
        <w:t xml:space="preserve">band </w:t>
      </w:r>
      <w:r w:rsidR="00CD1582" w:rsidRPr="00D734EE">
        <w:t>(</w:t>
      </w:r>
      <m:oMath>
        <m:sSubSup>
          <m:sSubSupPr>
            <m:ctrlPr>
              <w:rPr>
                <w:rFonts w:ascii="Cambria Math" w:hAnsi="Cambria Math"/>
              </w:rPr>
            </m:ctrlPr>
          </m:sSubSupPr>
          <m:e>
            <m:r>
              <w:rPr>
                <w:rFonts w:ascii="Cambria Math" w:hAnsi="Cambria Math"/>
              </w:rPr>
              <m:t>I</m:t>
            </m:r>
          </m:e>
          <m:sub>
            <m:r>
              <m:rPr>
                <m:sty m:val="p"/>
              </m:rPr>
              <w:rPr>
                <w:rFonts w:ascii="Cambria Math" w:hAnsi="Cambria Math"/>
              </w:rPr>
              <m:t>2M</m:t>
            </m:r>
          </m:sub>
          <m:sup>
            <m:r>
              <m:rPr>
                <m:sty m:val="p"/>
              </m:rPr>
              <w:rPr>
                <w:rFonts w:ascii="Cambria Math" w:hAnsi="Cambria Math"/>
              </w:rPr>
              <m:t>max</m:t>
            </m:r>
          </m:sup>
        </m:sSubSup>
      </m:oMath>
      <w:r w:rsidR="00CD1582" w:rsidRPr="00D734EE">
        <w:t>)</w:t>
      </w:r>
      <w:r w:rsidR="00A537C2" w:rsidRPr="00D734EE">
        <w:t xml:space="preserve"> under </w:t>
      </w:r>
      <w:r w:rsidR="009354D9" w:rsidRPr="00D734EE">
        <w:t>σ</w:t>
      </w:r>
      <w:r w:rsidR="009354D9" w:rsidRPr="00D734EE">
        <w:rPr>
          <w:vertAlign w:val="superscript"/>
        </w:rPr>
        <w:t>+</w:t>
      </w:r>
      <w:r w:rsidR="009354D9" w:rsidRPr="00D734EE">
        <w:t>σ</w:t>
      </w:r>
      <w:r w:rsidR="009354D9" w:rsidRPr="00D734EE">
        <w:rPr>
          <w:vertAlign w:val="superscript"/>
        </w:rPr>
        <w:t>-</w:t>
      </w:r>
      <w:r w:rsidR="009354D9" w:rsidRPr="00D734EE">
        <w:t xml:space="preserve"> polarization</w:t>
      </w:r>
      <w:r w:rsidR="00A537C2" w:rsidRPr="00D734EE">
        <w:t>, and plot the normalized Raman spectra into colormap graphs, as shown in Fig. 2</w:t>
      </w:r>
      <w:r w:rsidR="009354D9" w:rsidRPr="00D734EE">
        <w:t xml:space="preserve">d, </w:t>
      </w:r>
      <w:r w:rsidR="0018176A" w:rsidRPr="00D734EE">
        <w:t>2</w:t>
      </w:r>
      <w:r w:rsidR="009354D9" w:rsidRPr="00D734EE">
        <w:t xml:space="preserve">e and </w:t>
      </w:r>
      <w:r w:rsidR="0018176A" w:rsidRPr="00D734EE">
        <w:t>2</w:t>
      </w:r>
      <w:r w:rsidR="009354D9" w:rsidRPr="00D734EE">
        <w:t>f</w:t>
      </w:r>
      <w:r w:rsidR="00A537C2" w:rsidRPr="00D734EE">
        <w:t xml:space="preserve">. </w:t>
      </w:r>
      <w:r w:rsidR="009B366A" w:rsidRPr="00D734EE">
        <w:t>From the colormaps, we can see</w:t>
      </w:r>
      <w:r w:rsidR="00A537C2" w:rsidRPr="00D734EE">
        <w:t xml:space="preserve"> </w:t>
      </w:r>
      <w:r w:rsidR="006E1E67" w:rsidRPr="00D734EE">
        <w:t xml:space="preserve">that </w:t>
      </w:r>
      <w:r w:rsidR="00A537C2" w:rsidRPr="00D734EE">
        <w:t>the frequency</w:t>
      </w:r>
      <w:r w:rsidR="00265C1B" w:rsidRPr="00D734EE">
        <w:t xml:space="preserve"> (</w:t>
      </w:r>
      <w:r w:rsidR="00265C1B" w:rsidRPr="00D734EE">
        <w:sym w:font="Symbol" w:char="F06E"/>
      </w:r>
      <w:r w:rsidR="00265C1B" w:rsidRPr="00D734EE">
        <w:t>)</w:t>
      </w:r>
      <w:r w:rsidR="00A537C2" w:rsidRPr="00D734EE">
        <w:t xml:space="preserve"> and </w:t>
      </w:r>
      <w:r w:rsidR="007130D5" w:rsidRPr="00D734EE">
        <w:t xml:space="preserve">full </w:t>
      </w:r>
      <w:r w:rsidR="00A537C2" w:rsidRPr="00D734EE">
        <w:t>width</w:t>
      </w:r>
      <w:r w:rsidR="007130D5" w:rsidRPr="00D734EE">
        <w:t xml:space="preserve"> at half-maximum</w:t>
      </w:r>
      <w:r w:rsidR="00A537C2" w:rsidRPr="00D734EE">
        <w:t xml:space="preserve"> </w:t>
      </w:r>
      <w:r w:rsidR="007130D5" w:rsidRPr="00D734EE">
        <w:t>(</w:t>
      </w:r>
      <w:r w:rsidR="006D0C39" w:rsidRPr="00D734EE">
        <w:t>FWHM</w:t>
      </w:r>
      <w:r w:rsidR="007130D5" w:rsidRPr="00D734EE">
        <w:t>)</w:t>
      </w:r>
      <w:r w:rsidR="00072E24" w:rsidRPr="00D734EE">
        <w:t xml:space="preserve"> </w:t>
      </w:r>
      <w:r w:rsidR="00A537C2" w:rsidRPr="00D734EE">
        <w:t xml:space="preserve">of 2M </w:t>
      </w:r>
      <w:r w:rsidR="006E6D56" w:rsidRPr="00D734EE">
        <w:t xml:space="preserve">bands </w:t>
      </w:r>
      <w:r w:rsidR="009354D9" w:rsidRPr="00D734EE">
        <w:t>all</w:t>
      </w:r>
      <w:r w:rsidR="00A537C2" w:rsidRPr="00D734EE">
        <w:t xml:space="preserve"> show abrupt changes at </w:t>
      </w:r>
      <w:r w:rsidR="00A537C2" w:rsidRPr="00D734EE">
        <w:rPr>
          <w:i/>
        </w:rPr>
        <w:t>T</w:t>
      </w:r>
      <w:r w:rsidR="00A537C2" w:rsidRPr="00D734EE">
        <w:t xml:space="preserve"> </w:t>
      </w:r>
      <w:r w:rsidR="000D0A2B" w:rsidRPr="00D734EE">
        <w:sym w:font="Symbol" w:char="F0BB"/>
      </w:r>
      <w:r w:rsidR="00A537C2" w:rsidRPr="00D734EE">
        <w:t xml:space="preserve"> 150 K</w:t>
      </w:r>
      <w:r w:rsidR="00A537C2" w:rsidRPr="00D734EE" w:rsidDel="003D3E08">
        <w:t xml:space="preserve"> </w:t>
      </w:r>
      <w:r w:rsidR="009354D9" w:rsidRPr="00D734EE">
        <w:t xml:space="preserve">for single crystal, </w:t>
      </w:r>
      <w:r w:rsidR="000D0A2B" w:rsidRPr="00D734EE">
        <w:t xml:space="preserve">monolayer, and </w:t>
      </w:r>
      <w:r w:rsidR="009354D9" w:rsidRPr="00D734EE">
        <w:t>bilayer</w:t>
      </w:r>
      <w:r w:rsidR="00072E24" w:rsidRPr="00D734EE">
        <w:t xml:space="preserve">. </w:t>
      </w:r>
      <w:r w:rsidR="00C33A1B" w:rsidRPr="00D734EE">
        <w:t xml:space="preserve">The values of frequency and FWHM can be obtained by fitting the 2M band with Lorentzian lineshape. </w:t>
      </w:r>
      <w:r w:rsidR="009B366A" w:rsidRPr="00D734EE">
        <w:t xml:space="preserve">It is well known that the Néel temperature </w:t>
      </w:r>
      <w:r w:rsidR="009B366A" w:rsidRPr="00D734EE">
        <w:rPr>
          <w:i/>
        </w:rPr>
        <w:t>T</w:t>
      </w:r>
      <w:r w:rsidR="009B366A" w:rsidRPr="00D734EE">
        <w:rPr>
          <w:vertAlign w:val="subscript"/>
        </w:rPr>
        <w:t>N</w:t>
      </w:r>
      <w:r w:rsidR="009B366A" w:rsidRPr="00D734EE">
        <w:t xml:space="preserve"> </w:t>
      </w:r>
      <w:r w:rsidR="009B366A" w:rsidRPr="00D734EE">
        <w:sym w:font="Symbol" w:char="F0BB"/>
      </w:r>
      <w:r w:rsidR="009B366A" w:rsidRPr="00D734EE">
        <w:t xml:space="preserve"> 150 K for bulk NiPS</w:t>
      </w:r>
      <w:r w:rsidR="009B366A" w:rsidRPr="00D734EE">
        <w:rPr>
          <w:vertAlign w:val="subscript"/>
        </w:rPr>
        <w:t>3</w:t>
      </w:r>
      <w:r w:rsidR="009B366A" w:rsidRPr="00D734EE">
        <w:t xml:space="preserve"> corresponds to </w:t>
      </w:r>
      <w:r w:rsidR="00D70A71" w:rsidRPr="00D734EE">
        <w:t>AFM-PM</w:t>
      </w:r>
      <w:r w:rsidR="009B366A" w:rsidRPr="00D734EE">
        <w:t xml:space="preserve"> phase </w:t>
      </w:r>
      <w:r w:rsidR="006113EF" w:rsidRPr="00D734EE">
        <w:t>transition</w:t>
      </w:r>
      <w:r w:rsidR="006113EF" w:rsidRPr="00D734EE">
        <w:fldChar w:fldCharType="begin"/>
      </w:r>
      <w:r w:rsidR="006113EF" w:rsidRPr="00D734EE">
        <w:instrText xml:space="preserve"> ADDIN EN.CITE &lt;EndNote&gt;&lt;Cite&gt;&lt;Author&gt;Sivadas&lt;/Author&gt;&lt;Year&gt;2015&lt;/Year&gt;&lt;RecNum&gt;14&lt;/RecNum&gt;&lt;DisplayText&gt;&lt;style face="superscript"&gt;19,20&lt;/style&gt;&lt;/DisplayText&gt;&lt;record&gt;&lt;rec-number&gt;14&lt;/rec-number&gt;&lt;foreign-keys&gt;&lt;key app="EN" db-id="wdrafxsw69vtske5v9sx2t0zvvateta2pxtt" timestamp="1653289011"&gt;14&lt;/key&gt;&lt;/foreign-keys&gt;&lt;ref-type name="Journal Article"&gt;17&lt;/ref-type&gt;&lt;contributors&gt;&lt;authors&gt;&lt;author&gt;Sivadas, Nikhil&lt;/author&gt;&lt;author&gt;Daniels, Matthew W&lt;/author&gt;&lt;author&gt;Swendsen, Robert H&lt;/author&gt;&lt;author&gt;Okamoto, Satoshi&lt;/author&gt;&lt;author&gt;Xiao, Di&lt;/author&gt;&lt;/authors&gt;&lt;/contributors&gt;&lt;titles&gt;&lt;title&gt;Magnetic ground state of semiconducting transition-metal trichalcogenide monolayers&lt;/title&gt;&lt;secondary-title&gt;Physical Review B&lt;/secondary-title&gt;&lt;/titles&gt;&lt;periodical&gt;&lt;full-title&gt;Physical Review B&lt;/full-title&gt;&lt;/periodical&gt;&lt;pages&gt;235425&lt;/pages&gt;&lt;volume&gt;91&lt;/volume&gt;&lt;number&gt;23&lt;/number&gt;&lt;dates&gt;&lt;year&gt;2015&lt;/year&gt;&lt;/dates&gt;&lt;urls&gt;&lt;/urls&gt;&lt;/record&gt;&lt;/Cite&gt;&lt;Cite&gt;&lt;Author&gt;Hwangbo&lt;/Author&gt;&lt;Year&gt;2021&lt;/Year&gt;&lt;RecNum&gt;5&lt;/RecNum&gt;&lt;record&gt;&lt;rec-number&gt;5&lt;/rec-number&gt;&lt;foreign-keys&gt;&lt;key app="EN" db-id="wdrafxsw69vtske5v9sx2t0zvvateta2pxtt" timestamp="1653278597"&gt;5&lt;/key&gt;&lt;/foreign-keys&gt;&lt;ref-type name="Journal Article"&gt;17&lt;/ref-type&gt;&lt;contributors&gt;&lt;authors&gt;&lt;author&gt;Hwangbo, Kyle&lt;/author&gt;&lt;author&gt;Zhang, Qi&lt;/author&gt;&lt;author&gt;Jiang, Qianni&lt;/author&gt;&lt;author&gt;Wang, Yong&lt;/author&gt;&lt;author&gt;Fonseca, Jordan&lt;/author&gt;&lt;author&gt;Wang, Chong&lt;/author&gt;&lt;author&gt;Diederich, Geoffrey M&lt;/author&gt;&lt;author&gt;Gamelin, Daniel R&lt;/author&gt;&lt;author&gt;Xiao, Di&lt;/author&gt;&lt;author&gt;Chu, Jiun-Haw&lt;/author&gt;&lt;/authors&gt;&lt;/contributors&gt;&lt;titles&gt;&lt;title&gt;Highly anisotropic excitons and multiple phonon bound states in a van der Waals antiferromagnetic insulator&lt;/title&gt;&lt;secondary-title&gt;Nature Nanotechnology&lt;/secondary-title&gt;&lt;/titles&gt;&lt;periodical&gt;&lt;full-title&gt;Nature nanotechnology&lt;/full-title&gt;&lt;/periodical&gt;&lt;pages&gt;655-660&lt;/pages&gt;&lt;volume&gt;16&lt;/volume&gt;&lt;number&gt;6&lt;/number&gt;&lt;dates&gt;&lt;year&gt;2021&lt;/year&gt;&lt;/dates&gt;&lt;isbn&gt;1748-3395&lt;/isbn&gt;&lt;urls&gt;&lt;/urls&gt;&lt;/record&gt;&lt;/Cite&gt;&lt;/EndNote&gt;</w:instrText>
      </w:r>
      <w:r w:rsidR="006113EF" w:rsidRPr="00D734EE">
        <w:fldChar w:fldCharType="separate"/>
      </w:r>
      <w:r w:rsidR="006113EF" w:rsidRPr="00D734EE">
        <w:rPr>
          <w:noProof/>
          <w:vertAlign w:val="superscript"/>
        </w:rPr>
        <w:t>21,23</w:t>
      </w:r>
      <w:r w:rsidR="006113EF" w:rsidRPr="00D734EE">
        <w:fldChar w:fldCharType="end"/>
      </w:r>
      <w:r w:rsidR="009B366A" w:rsidRPr="00D734EE">
        <w:t>. Thus the 2M properties indicate a magnetic phase transition for the NiPS</w:t>
      </w:r>
      <w:r w:rsidR="009B366A" w:rsidRPr="00D734EE">
        <w:rPr>
          <w:vertAlign w:val="subscript"/>
        </w:rPr>
        <w:t>3</w:t>
      </w:r>
      <w:r w:rsidR="009B366A" w:rsidRPr="00D734EE">
        <w:t xml:space="preserve"> system of different thicknesses</w:t>
      </w:r>
      <w:r w:rsidR="006F449D" w:rsidRPr="00D734EE">
        <w:t xml:space="preserve"> at ~150 K</w:t>
      </w:r>
      <w:r w:rsidR="009B366A" w:rsidRPr="00D734EE">
        <w:t xml:space="preserve">. We plot frequency and </w:t>
      </w:r>
      <w:r w:rsidR="00C33A1B" w:rsidRPr="00D734EE">
        <w:t>FWH</w:t>
      </w:r>
      <w:r w:rsidR="006D0C39" w:rsidRPr="00D734EE">
        <w:t>M</w:t>
      </w:r>
      <w:r w:rsidR="009B366A" w:rsidRPr="00D734EE">
        <w:t xml:space="preserve"> of 2M with temperatures in Fig. 2g-2i to </w:t>
      </w:r>
      <w:r w:rsidR="00D70A71" w:rsidRPr="00D734EE">
        <w:t>quantitatively analyze</w:t>
      </w:r>
      <w:r w:rsidR="009B366A" w:rsidRPr="00D734EE">
        <w:t xml:space="preserve"> the temperature-dependence of 2M properties, especially the remarkable change at magnetic phase transition temperature. </w:t>
      </w:r>
      <w:r w:rsidR="00072E24" w:rsidRPr="00D734EE">
        <w:t xml:space="preserve">The </w:t>
      </w:r>
      <w:r w:rsidR="00C33A1B" w:rsidRPr="00D734EE">
        <w:t>frequency and FWH</w:t>
      </w:r>
      <w:r w:rsidR="006D0C39" w:rsidRPr="00D734EE">
        <w:t>M</w:t>
      </w:r>
      <w:r w:rsidR="00072E24" w:rsidRPr="00D734EE">
        <w:t xml:space="preserve"> are shown by the open squares and open diamonds in Fig. 2g-2i</w:t>
      </w:r>
      <w:r w:rsidR="00A537C2" w:rsidRPr="00D734EE">
        <w:t xml:space="preserve">. </w:t>
      </w:r>
      <w:r w:rsidR="00072E24" w:rsidRPr="00D734EE">
        <w:t xml:space="preserve">We </w:t>
      </w:r>
      <w:r w:rsidR="009B366A" w:rsidRPr="00D734EE">
        <w:t xml:space="preserve">also </w:t>
      </w:r>
      <w:r w:rsidR="00072E24" w:rsidRPr="00D734EE">
        <w:t xml:space="preserve">obtain </w:t>
      </w:r>
      <w:r w:rsidR="005363B7" w:rsidRPr="00D734EE">
        <w:t xml:space="preserve">first order </w:t>
      </w:r>
      <w:r w:rsidR="008B45E3" w:rsidRPr="00D734EE">
        <w:rPr>
          <w:rFonts w:hint="eastAsia"/>
        </w:rPr>
        <w:t>deri</w:t>
      </w:r>
      <w:r w:rsidR="008B45E3" w:rsidRPr="00D734EE">
        <w:t xml:space="preserve">vatives </w:t>
      </w:r>
      <w:r w:rsidR="005363B7" w:rsidRPr="00D734EE">
        <w:t xml:space="preserve">of </w:t>
      </w:r>
      <w:r w:rsidR="00C33A1B" w:rsidRPr="00D734EE">
        <w:t>frequency and FWH</w:t>
      </w:r>
      <w:r w:rsidR="006D0C39" w:rsidRPr="00D734EE">
        <w:t>M</w:t>
      </w:r>
      <w:r w:rsidR="00072E24" w:rsidRPr="00D734EE">
        <w:t xml:space="preserve"> </w:t>
      </w:r>
      <w:r w:rsidR="005363B7" w:rsidRPr="00D734EE">
        <w:t xml:space="preserve">versus temperature </w:t>
      </w:r>
      <w:r w:rsidR="00072E24" w:rsidRPr="00D734EE">
        <w:t>for single crystal, monolayer, and bilayer as shown by the solid squares and solid diamonds in Fig. 2g-2i, while the red and blue curves are guides for the eyes.</w:t>
      </w:r>
      <w:r w:rsidR="009354D9" w:rsidRPr="00D734EE">
        <w:t xml:space="preserve"> </w:t>
      </w:r>
      <w:r w:rsidR="009B366A" w:rsidRPr="00D734EE">
        <w:t xml:space="preserve">The emergence of singularity points of </w:t>
      </w:r>
      <w:r w:rsidR="00C33A1B" w:rsidRPr="00D734EE">
        <w:rPr>
          <w:i/>
        </w:rPr>
        <w:t>d</w:t>
      </w:r>
      <w:r w:rsidR="00265C1B" w:rsidRPr="00D734EE">
        <w:sym w:font="Symbol" w:char="F06E"/>
      </w:r>
      <w:r w:rsidR="009B366A" w:rsidRPr="00D734EE">
        <w:t>/</w:t>
      </w:r>
      <w:r w:rsidR="009B366A" w:rsidRPr="00D734EE">
        <w:rPr>
          <w:i/>
        </w:rPr>
        <w:t>d</w:t>
      </w:r>
      <w:r w:rsidR="009B366A" w:rsidRPr="00D734EE">
        <w:t xml:space="preserve">T and </w:t>
      </w:r>
      <w:r w:rsidR="009B366A" w:rsidRPr="00D734EE">
        <w:rPr>
          <w:i/>
        </w:rPr>
        <w:t>d</w:t>
      </w:r>
      <w:r w:rsidR="00C33A1B" w:rsidRPr="00D734EE">
        <w:t>FWH</w:t>
      </w:r>
      <w:r w:rsidR="006D0C39" w:rsidRPr="00D734EE">
        <w:t>M</w:t>
      </w:r>
      <w:r w:rsidR="009B366A" w:rsidRPr="00D734EE">
        <w:t>/</w:t>
      </w:r>
      <w:r w:rsidR="009B366A" w:rsidRPr="00D734EE">
        <w:rPr>
          <w:i/>
        </w:rPr>
        <w:t>d</w:t>
      </w:r>
      <w:r w:rsidR="009B366A" w:rsidRPr="00D734EE">
        <w:t xml:space="preserve">T at </w:t>
      </w:r>
      <w:r w:rsidR="009B366A" w:rsidRPr="00D734EE">
        <w:rPr>
          <w:rFonts w:hint="eastAsia"/>
        </w:rPr>
        <w:t>~</w:t>
      </w:r>
      <w:r w:rsidR="009B366A" w:rsidRPr="00D734EE">
        <w:t xml:space="preserve">140 K </w:t>
      </w:r>
      <w:r w:rsidR="009B366A" w:rsidRPr="00D734EE">
        <w:rPr>
          <w:rFonts w:hint="eastAsia"/>
        </w:rPr>
        <w:t>fo</w:t>
      </w:r>
      <w:r w:rsidR="009B366A" w:rsidRPr="00D734EE">
        <w:t xml:space="preserve">r monolayer </w:t>
      </w:r>
      <w:r w:rsidR="00C611E1" w:rsidRPr="00D734EE">
        <w:t xml:space="preserve">strongly </w:t>
      </w:r>
      <w:r w:rsidR="008B45E3" w:rsidRPr="00D734EE">
        <w:t xml:space="preserve">suggest </w:t>
      </w:r>
      <w:r w:rsidR="006E6D56" w:rsidRPr="00D734EE">
        <w:t>that</w:t>
      </w:r>
      <w:r w:rsidR="008B45E3" w:rsidRPr="00D734EE">
        <w:t xml:space="preserve"> the</w:t>
      </w:r>
      <w:r w:rsidR="006E6D56" w:rsidRPr="00D734EE">
        <w:t xml:space="preserve"> </w:t>
      </w:r>
      <w:r w:rsidR="009354D9" w:rsidRPr="00D734EE">
        <w:t>monolayer NiPS</w:t>
      </w:r>
      <w:r w:rsidR="009354D9" w:rsidRPr="00D734EE">
        <w:rPr>
          <w:vertAlign w:val="subscript"/>
        </w:rPr>
        <w:t>3</w:t>
      </w:r>
      <w:r w:rsidR="009354D9" w:rsidRPr="00D734EE">
        <w:t xml:space="preserve"> </w:t>
      </w:r>
      <w:r w:rsidR="008B45E3" w:rsidRPr="00D734EE">
        <w:t xml:space="preserve">sample </w:t>
      </w:r>
      <w:r w:rsidR="009354D9" w:rsidRPr="00D734EE">
        <w:t>has robust magnetic order</w:t>
      </w:r>
      <w:r w:rsidR="008B45E3" w:rsidRPr="00D734EE">
        <w:t>ing</w:t>
      </w:r>
      <w:r w:rsidR="00CB678B" w:rsidRPr="00D734EE">
        <w:t xml:space="preserve"> at low temperature</w:t>
      </w:r>
      <w:r w:rsidR="009354D9" w:rsidRPr="00D734EE">
        <w:t>.</w:t>
      </w:r>
    </w:p>
    <w:p w14:paraId="7CBC5235" w14:textId="33A01184" w:rsidR="008E770C" w:rsidRPr="00D734EE" w:rsidRDefault="00C611E1" w:rsidP="00085374">
      <w:pPr>
        <w:spacing w:line="360" w:lineRule="auto"/>
      </w:pPr>
      <w:r w:rsidRPr="00D734EE">
        <w:rPr>
          <w:b/>
          <w:noProof/>
        </w:rPr>
        <w:lastRenderedPageBreak/>
        <mc:AlternateContent>
          <mc:Choice Requires="wps">
            <w:drawing>
              <wp:anchor distT="45720" distB="45720" distL="114300" distR="114300" simplePos="0" relativeHeight="251668480" behindDoc="0" locked="0" layoutInCell="1" allowOverlap="1" wp14:anchorId="5D54F7B7" wp14:editId="5C147981">
                <wp:simplePos x="0" y="0"/>
                <wp:positionH relativeFrom="column">
                  <wp:posOffset>6350</wp:posOffset>
                </wp:positionH>
                <wp:positionV relativeFrom="paragraph">
                  <wp:posOffset>167640</wp:posOffset>
                </wp:positionV>
                <wp:extent cx="5273040" cy="1404620"/>
                <wp:effectExtent l="0" t="0" r="3810" b="0"/>
                <wp:wrapTopAndBottom/>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040" cy="1404620"/>
                        </a:xfrm>
                        <a:prstGeom prst="rect">
                          <a:avLst/>
                        </a:prstGeom>
                        <a:solidFill>
                          <a:srgbClr val="FFFFFF"/>
                        </a:solidFill>
                        <a:ln w="9525">
                          <a:noFill/>
                          <a:miter lim="800000"/>
                          <a:headEnd/>
                          <a:tailEnd/>
                        </a:ln>
                      </wps:spPr>
                      <wps:txbx>
                        <w:txbxContent>
                          <w:p w14:paraId="6C2D6C15" w14:textId="673EC987" w:rsidR="00D517AE" w:rsidRDefault="00E16B15">
                            <w:pPr>
                              <w:rPr>
                                <w:b/>
                              </w:rPr>
                            </w:pPr>
                            <w:r w:rsidRPr="00E16B15">
                              <w:rPr>
                                <w:noProof/>
                              </w:rPr>
                              <w:t xml:space="preserve"> </w:t>
                            </w:r>
                            <w:r>
                              <w:rPr>
                                <w:noProof/>
                              </w:rPr>
                              <w:drawing>
                                <wp:inline distT="0" distB="0" distL="0" distR="0" wp14:anchorId="7571E302" wp14:editId="1400E1CC">
                                  <wp:extent cx="4940489" cy="3905054"/>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52" t="4988" r="3303" b="11238"/>
                                          <a:stretch/>
                                        </pic:blipFill>
                                        <pic:spPr bwMode="auto">
                                          <a:xfrm>
                                            <a:off x="0" y="0"/>
                                            <a:ext cx="4950050" cy="3912611"/>
                                          </a:xfrm>
                                          <a:prstGeom prst="rect">
                                            <a:avLst/>
                                          </a:prstGeom>
                                          <a:ln>
                                            <a:noFill/>
                                          </a:ln>
                                          <a:extLst>
                                            <a:ext uri="{53640926-AAD7-44D8-BBD7-CCE9431645EC}">
                                              <a14:shadowObscured xmlns:a14="http://schemas.microsoft.com/office/drawing/2010/main"/>
                                            </a:ext>
                                          </a:extLst>
                                        </pic:spPr>
                                      </pic:pic>
                                    </a:graphicData>
                                  </a:graphic>
                                </wp:inline>
                              </w:drawing>
                            </w:r>
                          </w:p>
                          <w:p w14:paraId="592218E2" w14:textId="6FAA6E9D" w:rsidR="00D517AE" w:rsidRPr="00932B2E" w:rsidRDefault="00D517AE">
                            <w:r w:rsidRPr="004D332A">
                              <w:rPr>
                                <w:rFonts w:hint="eastAsia"/>
                                <w:b/>
                              </w:rPr>
                              <w:t>F</w:t>
                            </w:r>
                            <w:r w:rsidRPr="004D332A">
                              <w:rPr>
                                <w:b/>
                              </w:rPr>
                              <w:t>ig. 3</w:t>
                            </w:r>
                            <w:r>
                              <w:rPr>
                                <w:b/>
                              </w:rPr>
                              <w:t xml:space="preserve"> |</w:t>
                            </w:r>
                            <w:r w:rsidRPr="004D332A">
                              <w:rPr>
                                <w:b/>
                              </w:rPr>
                              <w:t xml:space="preserve"> Ultrafast spectroscopy investigation of NiPS</w:t>
                            </w:r>
                            <w:r w:rsidRPr="004D332A">
                              <w:rPr>
                                <w:b/>
                                <w:vertAlign w:val="subscript"/>
                              </w:rPr>
                              <w:t>3</w:t>
                            </w:r>
                            <w:r>
                              <w:rPr>
                                <w:b/>
                              </w:rPr>
                              <w:t>.</w:t>
                            </w:r>
                            <w:r w:rsidRPr="004D332A">
                              <w:rPr>
                                <w:b/>
                              </w:rPr>
                              <w:t xml:space="preserve"> a,</w:t>
                            </w:r>
                            <w:r>
                              <w:t xml:space="preserve"> The steady state absorption spectra of monolayer and thin bulk at 60 K and 240 K. </w:t>
                            </w:r>
                            <w:r>
                              <w:rPr>
                                <w:b/>
                              </w:rPr>
                              <w:t>b</w:t>
                            </w:r>
                            <w:r w:rsidRPr="008B7F61">
                              <w:rPr>
                                <w:b/>
                              </w:rPr>
                              <w:t>,</w:t>
                            </w:r>
                            <w:r>
                              <w:t xml:space="preserve"> The temperature-dependent ultrafast dynamics of monolayer NiPS</w:t>
                            </w:r>
                            <w:r w:rsidRPr="00E55FF1">
                              <w:rPr>
                                <w:vertAlign w:val="subscript"/>
                              </w:rPr>
                              <w:t>3</w:t>
                            </w:r>
                            <w:r>
                              <w:rPr>
                                <w:rFonts w:hint="eastAsia"/>
                              </w:rPr>
                              <w:t>.</w:t>
                            </w:r>
                            <w:r>
                              <w:t xml:space="preserve"> </w:t>
                            </w:r>
                            <w:r>
                              <w:rPr>
                                <w:b/>
                              </w:rPr>
                              <w:t>c</w:t>
                            </w:r>
                            <w:r w:rsidRPr="004D332A">
                              <w:rPr>
                                <w:b/>
                              </w:rPr>
                              <w:t xml:space="preserve">, </w:t>
                            </w:r>
                            <w:r>
                              <w:rPr>
                                <w:b/>
                              </w:rPr>
                              <w:t>d</w:t>
                            </w:r>
                            <w:r w:rsidRPr="004D332A">
                              <w:rPr>
                                <w:b/>
                              </w:rPr>
                              <w:t xml:space="preserve">, and </w:t>
                            </w:r>
                            <w:r>
                              <w:rPr>
                                <w:b/>
                              </w:rPr>
                              <w:t>e</w:t>
                            </w:r>
                            <w:r w:rsidRPr="004D332A">
                              <w:rPr>
                                <w:b/>
                              </w:rPr>
                              <w:t>,</w:t>
                            </w:r>
                            <w:r>
                              <w:t xml:space="preserve"> The colormap of time-resolved </w:t>
                            </w:r>
                            <w:r>
                              <w:sym w:font="Symbol" w:char="F044"/>
                            </w:r>
                            <w:r w:rsidRPr="008E4D02">
                              <w:t>T/</w:t>
                            </w:r>
                            <w:r>
                              <w:t>T</w:t>
                            </w:r>
                            <w:r w:rsidRPr="009031DB">
                              <w:t xml:space="preserve"> </w:t>
                            </w:r>
                            <w:r>
                              <w:t>for monolayer, bilayer, and thin bulk NiPS</w:t>
                            </w:r>
                            <w:r w:rsidRPr="00E55FF1">
                              <w:rPr>
                                <w:vertAlign w:val="subscript"/>
                              </w:rPr>
                              <w:t>3</w:t>
                            </w:r>
                            <w:r>
                              <w:t>.</w:t>
                            </w:r>
                            <w:r w:rsidRPr="009031DB">
                              <w:t xml:space="preserve"> </w:t>
                            </w:r>
                            <w:r>
                              <w:rPr>
                                <w:b/>
                              </w:rPr>
                              <w:t>f</w:t>
                            </w:r>
                            <w:r w:rsidRPr="008B7F61">
                              <w:rPr>
                                <w:b/>
                              </w:rPr>
                              <w:t>,</w:t>
                            </w:r>
                            <w:r>
                              <w:t xml:space="preserve"> The temperature dependent of (</w:t>
                            </w:r>
                            <w:r>
                              <w:sym w:font="Symbol" w:char="F044"/>
                            </w:r>
                            <w:r>
                              <w:t>T/</w:t>
                            </w:r>
                            <w:r w:rsidRPr="008E4D02">
                              <w:t>T</w:t>
                            </w:r>
                            <w:r>
                              <w:t>)</w:t>
                            </w:r>
                            <w:r w:rsidRPr="008E4D02">
                              <w:rPr>
                                <w:vertAlign w:val="subscript"/>
                              </w:rPr>
                              <w:t>max</w:t>
                            </w:r>
                            <w:r>
                              <w:t xml:space="preserve"> for mon</w:t>
                            </w:r>
                            <w:r w:rsidR="00D734EE">
                              <w:t>olayer, bilayer, and thin bulk.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54F7B7" id="_x0000_s1028" type="#_x0000_t202" style="position:absolute;left:0;text-align:left;margin-left:.5pt;margin-top:13.2pt;width:415.2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" stroked="f">
                <v:textbox style="mso-fit-shape-to-text:t">
                  <w:txbxContent>
                    <w:p w14:paraId="6C2D6C15" w14:textId="673EC987" w:rsidR="00D517AE" w:rsidRDefault="00E16B15">
                      <w:pPr>
                        <w:rPr>
                          <w:b/>
                        </w:rPr>
                      </w:pPr>
                      <w:r w:rsidRPr="00E16B15">
                        <w:rPr>
                          <w:noProof/>
                        </w:rPr>
                        <w:t xml:space="preserve"> </w:t>
                      </w:r>
                      <w:r>
                        <w:rPr>
                          <w:noProof/>
                        </w:rPr>
                        <w:drawing>
                          <wp:inline distT="0" distB="0" distL="0" distR="0" wp14:anchorId="7571E302" wp14:editId="1400E1CC">
                            <wp:extent cx="4940489" cy="3905054"/>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52" t="4988" r="3303" b="11238"/>
                                    <a:stretch/>
                                  </pic:blipFill>
                                  <pic:spPr bwMode="auto">
                                    <a:xfrm>
                                      <a:off x="0" y="0"/>
                                      <a:ext cx="4950050" cy="3912611"/>
                                    </a:xfrm>
                                    <a:prstGeom prst="rect">
                                      <a:avLst/>
                                    </a:prstGeom>
                                    <a:ln>
                                      <a:noFill/>
                                    </a:ln>
                                    <a:extLst>
                                      <a:ext uri="{53640926-AAD7-44D8-BBD7-CCE9431645EC}">
                                        <a14:shadowObscured xmlns:a14="http://schemas.microsoft.com/office/drawing/2010/main"/>
                                      </a:ext>
                                    </a:extLst>
                                  </pic:spPr>
                                </pic:pic>
                              </a:graphicData>
                            </a:graphic>
                          </wp:inline>
                        </w:drawing>
                      </w:r>
                    </w:p>
                    <w:p w14:paraId="592218E2" w14:textId="6FAA6E9D" w:rsidR="00D517AE" w:rsidRPr="00932B2E" w:rsidRDefault="00D517AE">
                      <w:r w:rsidRPr="004D332A">
                        <w:rPr>
                          <w:rFonts w:hint="eastAsia"/>
                          <w:b/>
                        </w:rPr>
                        <w:t>F</w:t>
                      </w:r>
                      <w:r w:rsidRPr="004D332A">
                        <w:rPr>
                          <w:b/>
                        </w:rPr>
                        <w:t>ig. 3</w:t>
                      </w:r>
                      <w:r>
                        <w:rPr>
                          <w:b/>
                        </w:rPr>
                        <w:t xml:space="preserve"> |</w:t>
                      </w:r>
                      <w:r w:rsidRPr="004D332A">
                        <w:rPr>
                          <w:b/>
                        </w:rPr>
                        <w:t xml:space="preserve"> Ultrafast spectroscopy investigation of NiPS</w:t>
                      </w:r>
                      <w:r w:rsidRPr="004D332A">
                        <w:rPr>
                          <w:b/>
                          <w:vertAlign w:val="subscript"/>
                        </w:rPr>
                        <w:t>3</w:t>
                      </w:r>
                      <w:r>
                        <w:rPr>
                          <w:b/>
                        </w:rPr>
                        <w:t>.</w:t>
                      </w:r>
                      <w:r w:rsidRPr="004D332A">
                        <w:rPr>
                          <w:b/>
                        </w:rPr>
                        <w:t xml:space="preserve"> a,</w:t>
                      </w:r>
                      <w:r>
                        <w:t xml:space="preserve"> The steady state absorption spectra of monolayer and thin bulk at 60 K and 240 K. </w:t>
                      </w:r>
                      <w:r>
                        <w:rPr>
                          <w:b/>
                        </w:rPr>
                        <w:t>b</w:t>
                      </w:r>
                      <w:r w:rsidRPr="008B7F61">
                        <w:rPr>
                          <w:b/>
                        </w:rPr>
                        <w:t>,</w:t>
                      </w:r>
                      <w:r>
                        <w:t xml:space="preserve"> The temperature-dependent ultrafast dynamics of monolayer NiPS</w:t>
                      </w:r>
                      <w:r w:rsidRPr="00E55FF1">
                        <w:rPr>
                          <w:vertAlign w:val="subscript"/>
                        </w:rPr>
                        <w:t>3</w:t>
                      </w:r>
                      <w:r>
                        <w:rPr>
                          <w:rFonts w:hint="eastAsia"/>
                        </w:rPr>
                        <w:t>.</w:t>
                      </w:r>
                      <w:r>
                        <w:t xml:space="preserve"> </w:t>
                      </w:r>
                      <w:r>
                        <w:rPr>
                          <w:b/>
                        </w:rPr>
                        <w:t>c</w:t>
                      </w:r>
                      <w:r w:rsidRPr="004D332A">
                        <w:rPr>
                          <w:b/>
                        </w:rPr>
                        <w:t xml:space="preserve">, </w:t>
                      </w:r>
                      <w:r>
                        <w:rPr>
                          <w:b/>
                        </w:rPr>
                        <w:t>d</w:t>
                      </w:r>
                      <w:r w:rsidRPr="004D332A">
                        <w:rPr>
                          <w:b/>
                        </w:rPr>
                        <w:t xml:space="preserve">, and </w:t>
                      </w:r>
                      <w:r>
                        <w:rPr>
                          <w:b/>
                        </w:rPr>
                        <w:t>e</w:t>
                      </w:r>
                      <w:r w:rsidRPr="004D332A">
                        <w:rPr>
                          <w:b/>
                        </w:rPr>
                        <w:t>,</w:t>
                      </w:r>
                      <w:r>
                        <w:t xml:space="preserve"> The colormap of time-resolved </w:t>
                      </w:r>
                      <w:r>
                        <w:sym w:font="Symbol" w:char="F044"/>
                      </w:r>
                      <w:r w:rsidRPr="008E4D02">
                        <w:t>T/</w:t>
                      </w:r>
                      <w:r>
                        <w:t>T</w:t>
                      </w:r>
                      <w:r w:rsidRPr="009031DB">
                        <w:t xml:space="preserve"> </w:t>
                      </w:r>
                      <w:r>
                        <w:t>for monolayer, bilayer, and thin bulk NiPS</w:t>
                      </w:r>
                      <w:r w:rsidRPr="00E55FF1">
                        <w:rPr>
                          <w:vertAlign w:val="subscript"/>
                        </w:rPr>
                        <w:t>3</w:t>
                      </w:r>
                      <w:r>
                        <w:t>.</w:t>
                      </w:r>
                      <w:r w:rsidRPr="009031DB">
                        <w:t xml:space="preserve"> </w:t>
                      </w:r>
                      <w:r>
                        <w:rPr>
                          <w:b/>
                        </w:rPr>
                        <w:t>f</w:t>
                      </w:r>
                      <w:r w:rsidRPr="008B7F61">
                        <w:rPr>
                          <w:b/>
                        </w:rPr>
                        <w:t>,</w:t>
                      </w:r>
                      <w:r>
                        <w:t xml:space="preserve"> The temperature dependent of (</w:t>
                      </w:r>
                      <w:r>
                        <w:sym w:font="Symbol" w:char="F044"/>
                      </w:r>
                      <w:r>
                        <w:t>T/</w:t>
                      </w:r>
                      <w:r w:rsidRPr="008E4D02">
                        <w:t>T</w:t>
                      </w:r>
                      <w:r>
                        <w:t>)</w:t>
                      </w:r>
                      <w:r w:rsidRPr="008E4D02">
                        <w:rPr>
                          <w:vertAlign w:val="subscript"/>
                        </w:rPr>
                        <w:t>max</w:t>
                      </w:r>
                      <w:r>
                        <w:t xml:space="preserve"> for mon</w:t>
                      </w:r>
                      <w:r w:rsidR="00D734EE">
                        <w:t>olayer, bilayer, and thin bulk.</w:t>
                      </w:r>
                    </w:p>
                  </w:txbxContent>
                </v:textbox>
                <w10:wrap type="topAndBottom"/>
              </v:shape>
            </w:pict>
          </mc:Fallback>
        </mc:AlternateContent>
      </w:r>
      <w:r w:rsidR="008E770C" w:rsidRPr="00D734EE">
        <w:tab/>
        <w:t xml:space="preserve">We </w:t>
      </w:r>
      <w:r w:rsidR="00FF7DEB">
        <w:t>then</w:t>
      </w:r>
      <w:r w:rsidR="008E770C" w:rsidRPr="00D734EE">
        <w:t xml:space="preserve"> investigate th</w:t>
      </w:r>
      <w:r w:rsidR="00745035" w:rsidRPr="00D734EE">
        <w:t>e transient absorption</w:t>
      </w:r>
      <w:r w:rsidR="008E770C" w:rsidRPr="00D734EE">
        <w:t xml:space="preserve"> spectra of </w:t>
      </w:r>
      <w:r w:rsidR="002E2A8F" w:rsidRPr="00D734EE">
        <w:t xml:space="preserve">the </w:t>
      </w:r>
      <w:r w:rsidR="008E770C" w:rsidRPr="00D734EE">
        <w:t>monolayer, bilayer</w:t>
      </w:r>
      <w:r w:rsidR="004A2D8F" w:rsidRPr="00D734EE">
        <w:t>,</w:t>
      </w:r>
      <w:r w:rsidR="008E770C" w:rsidRPr="00D734EE">
        <w:t xml:space="preserve"> and thin bulk NiPS</w:t>
      </w:r>
      <w:r w:rsidR="008E770C" w:rsidRPr="00D734EE">
        <w:rPr>
          <w:vertAlign w:val="subscript"/>
        </w:rPr>
        <w:t>3</w:t>
      </w:r>
      <w:r w:rsidR="008E770C" w:rsidRPr="00D734EE">
        <w:t xml:space="preserve"> </w:t>
      </w:r>
      <w:r w:rsidR="00104EB2" w:rsidRPr="00D734EE">
        <w:t xml:space="preserve">samples </w:t>
      </w:r>
      <w:r w:rsidR="008E770C" w:rsidRPr="00D734EE">
        <w:t>at variable temperatures</w:t>
      </w:r>
      <w:r w:rsidR="006E6D56" w:rsidRPr="00D734EE">
        <w:t>, pumped by a 385 nm femtosecond laser pulse (</w:t>
      </w:r>
      <w:r w:rsidR="004F3B7A" w:rsidRPr="00D734EE">
        <w:t xml:space="preserve">see </w:t>
      </w:r>
      <w:r w:rsidR="006E6D56" w:rsidRPr="00D734EE">
        <w:t>Methods</w:t>
      </w:r>
      <w:r w:rsidR="004F3B7A" w:rsidRPr="00D734EE">
        <w:t xml:space="preserve"> for details</w:t>
      </w:r>
      <w:r w:rsidR="006E6D56" w:rsidRPr="00D734EE">
        <w:t>)</w:t>
      </w:r>
      <w:r w:rsidR="008E770C" w:rsidRPr="00D734EE">
        <w:t>. Figure 3a shows the steady-state absorption spectra of monolayer and thin bulk</w:t>
      </w:r>
      <w:r w:rsidR="00104EB2" w:rsidRPr="00D734EE">
        <w:t xml:space="preserve"> samples</w:t>
      </w:r>
      <w:r w:rsidR="008E770C" w:rsidRPr="00D734EE">
        <w:t xml:space="preserve"> at 60 K and 240 K</w:t>
      </w:r>
      <w:r w:rsidR="006E6D56" w:rsidRPr="00D734EE">
        <w:t>, respectively</w:t>
      </w:r>
      <w:r w:rsidR="008E770C" w:rsidRPr="00D734EE">
        <w:t>.</w:t>
      </w:r>
      <w:r w:rsidR="0004523A" w:rsidRPr="00D734EE">
        <w:t xml:space="preserve"> The </w:t>
      </w:r>
      <w:r w:rsidR="009354D9" w:rsidRPr="00D734EE">
        <w:t xml:space="preserve">centers of </w:t>
      </w:r>
      <w:r w:rsidR="000D0A2B" w:rsidRPr="00D734EE">
        <w:t xml:space="preserve">the </w:t>
      </w:r>
      <w:r w:rsidR="0004523A" w:rsidRPr="00D734EE">
        <w:t>absorption peak</w:t>
      </w:r>
      <w:r w:rsidR="000D0A2B" w:rsidRPr="00D734EE">
        <w:t>s</w:t>
      </w:r>
      <w:r w:rsidR="0004523A" w:rsidRPr="00D734EE">
        <w:t xml:space="preserve"> </w:t>
      </w:r>
      <w:r w:rsidR="009354D9" w:rsidRPr="00D734EE">
        <w:t>are</w:t>
      </w:r>
      <w:r w:rsidR="0004523A" w:rsidRPr="00D734EE">
        <w:t xml:space="preserve"> about 570 nm</w:t>
      </w:r>
      <w:r w:rsidR="009354D9" w:rsidRPr="00D734EE">
        <w:t xml:space="preserve"> and 560 nm </w:t>
      </w:r>
      <w:r w:rsidR="004F3B7A" w:rsidRPr="00D734EE">
        <w:t xml:space="preserve">for thin </w:t>
      </w:r>
      <w:r w:rsidR="004F3B7A" w:rsidRPr="00D734EE">
        <w:rPr>
          <w:rFonts w:hint="eastAsia"/>
        </w:rPr>
        <w:t>bulk</w:t>
      </w:r>
      <w:r w:rsidR="004F3B7A" w:rsidRPr="00D734EE">
        <w:t xml:space="preserve"> and monolayer </w:t>
      </w:r>
      <w:r w:rsidR="00104EB2" w:rsidRPr="00D734EE">
        <w:t xml:space="preserve">samples </w:t>
      </w:r>
      <w:r w:rsidR="009354D9" w:rsidRPr="00D734EE">
        <w:t>respectively</w:t>
      </w:r>
      <w:r w:rsidR="0004523A" w:rsidRPr="00D734EE">
        <w:t xml:space="preserve">, </w:t>
      </w:r>
      <w:r w:rsidR="00D70A71" w:rsidRPr="00D734EE">
        <w:t>with</w:t>
      </w:r>
      <w:r w:rsidR="000835E3" w:rsidRPr="00D734EE">
        <w:t xml:space="preserve"> a slight red</w:t>
      </w:r>
      <w:r w:rsidR="00B45376" w:rsidRPr="00D734EE">
        <w:t>shift with the increase of temperature.</w:t>
      </w:r>
      <w:r w:rsidR="00BF0293" w:rsidRPr="00D734EE">
        <w:t xml:space="preserve"> </w:t>
      </w:r>
      <w:r w:rsidR="00745035" w:rsidRPr="00D734EE">
        <w:t xml:space="preserve">The </w:t>
      </w:r>
      <w:r w:rsidR="00BF0293" w:rsidRPr="00D734EE">
        <w:t xml:space="preserve">wavelength </w:t>
      </w:r>
      <w:r w:rsidR="00745035" w:rsidRPr="00D734EE">
        <w:t xml:space="preserve">chosen for analyzing </w:t>
      </w:r>
      <w:r w:rsidR="006E6D56" w:rsidRPr="00D734EE">
        <w:t xml:space="preserve">the magnitude of the </w:t>
      </w:r>
      <w:r w:rsidR="00745035" w:rsidRPr="00D734EE">
        <w:t xml:space="preserve">time-resolved </w:t>
      </w:r>
      <w:r w:rsidR="00745035" w:rsidRPr="00D734EE">
        <w:sym w:font="Symbol" w:char="F044"/>
      </w:r>
      <w:r w:rsidR="00745035" w:rsidRPr="00D734EE">
        <w:t>T/T</w:t>
      </w:r>
      <w:r w:rsidR="00BF0293" w:rsidRPr="00D734EE">
        <w:t xml:space="preserve"> is 532 nm</w:t>
      </w:r>
      <w:r w:rsidR="00B51BC9" w:rsidRPr="00D734EE">
        <w:t xml:space="preserve"> to keep consistent with the Raman excitation wavelength (</w:t>
      </w:r>
      <w:r w:rsidR="003A1522" w:rsidRPr="00D734EE">
        <w:t xml:space="preserve">for </w:t>
      </w:r>
      <w:r w:rsidR="00B51BC9" w:rsidRPr="00D734EE">
        <w:t>other probe wavelengths, see Supporting Information)</w:t>
      </w:r>
      <w:r w:rsidR="00BF0293" w:rsidRPr="00D734EE">
        <w:t>.</w:t>
      </w:r>
      <w:r w:rsidR="00FD576F" w:rsidRPr="00D734EE">
        <w:t xml:space="preserve"> </w:t>
      </w:r>
      <w:r w:rsidR="004F3B7A" w:rsidRPr="00D734EE">
        <w:t>Figure 3</w:t>
      </w:r>
      <w:r w:rsidR="006066E6" w:rsidRPr="00D734EE">
        <w:t>b</w:t>
      </w:r>
      <w:r w:rsidR="004F3B7A" w:rsidRPr="00D734EE">
        <w:t xml:space="preserve"> shows the </w:t>
      </w:r>
      <w:r w:rsidR="006F449D" w:rsidRPr="00D734EE">
        <w:t>temperature-dependen</w:t>
      </w:r>
      <w:r w:rsidR="006E1E67" w:rsidRPr="00D734EE">
        <w:t>t</w:t>
      </w:r>
      <w:r w:rsidR="006F449D" w:rsidRPr="00D734EE">
        <w:t xml:space="preserve"> </w:t>
      </w:r>
      <w:r w:rsidR="004F3B7A" w:rsidRPr="00D734EE">
        <w:t>ultrafast dynamics of monolayer NiPS</w:t>
      </w:r>
      <w:r w:rsidR="004F3B7A" w:rsidRPr="00D734EE">
        <w:rPr>
          <w:vertAlign w:val="subscript"/>
        </w:rPr>
        <w:t>3</w:t>
      </w:r>
      <w:r w:rsidR="004F3B7A" w:rsidRPr="00D734EE">
        <w:t xml:space="preserve"> from 60 K to 240 K, offset vertically for clarity. T</w:t>
      </w:r>
      <w:r w:rsidR="00FD576F" w:rsidRPr="00D734EE">
        <w:t>he</w:t>
      </w:r>
      <w:r w:rsidR="004F3B7A" w:rsidRPr="00D734EE">
        <w:t xml:space="preserve"> colormap </w:t>
      </w:r>
      <w:r w:rsidR="006F449D" w:rsidRPr="00D734EE">
        <w:t xml:space="preserve">by </w:t>
      </w:r>
      <w:r w:rsidR="00F73D6B" w:rsidRPr="00D734EE">
        <w:t>plotting</w:t>
      </w:r>
      <w:r w:rsidR="00FD576F" w:rsidRPr="00D734EE">
        <w:t xml:space="preserve"> </w:t>
      </w:r>
      <w:r w:rsidR="00FD576F" w:rsidRPr="00D734EE">
        <w:sym w:font="Symbol" w:char="F044"/>
      </w:r>
      <w:r w:rsidR="00FD576F" w:rsidRPr="00D734EE">
        <w:t xml:space="preserve">T/T versus </w:t>
      </w:r>
      <w:r w:rsidR="00FD576F" w:rsidRPr="00D734EE">
        <w:rPr>
          <w:rFonts w:hint="eastAsia"/>
        </w:rPr>
        <w:t>the</w:t>
      </w:r>
      <w:r w:rsidR="00FD576F" w:rsidRPr="00D734EE">
        <w:t xml:space="preserve"> time delays and </w:t>
      </w:r>
      <w:r w:rsidR="00FD576F" w:rsidRPr="00D734EE">
        <w:rPr>
          <w:rFonts w:hint="eastAsia"/>
        </w:rPr>
        <w:t>the</w:t>
      </w:r>
      <w:r w:rsidR="00FD576F" w:rsidRPr="00D734EE">
        <w:t xml:space="preserve"> temperature</w:t>
      </w:r>
      <w:r w:rsidR="00D70A71" w:rsidRPr="00D734EE">
        <w:t>s</w:t>
      </w:r>
      <w:r w:rsidR="00FD576F" w:rsidRPr="00D734EE">
        <w:t xml:space="preserve"> (60-240 K)</w:t>
      </w:r>
      <w:r w:rsidR="004F3B7A" w:rsidRPr="00D734EE">
        <w:rPr>
          <w:rFonts w:hint="eastAsia"/>
        </w:rPr>
        <w:t xml:space="preserve"> </w:t>
      </w:r>
      <w:r w:rsidR="004F3B7A" w:rsidRPr="00D734EE">
        <w:t xml:space="preserve">are displayed in </w:t>
      </w:r>
      <w:r w:rsidR="004F3B7A" w:rsidRPr="00D734EE">
        <w:rPr>
          <w:rFonts w:hint="eastAsia"/>
        </w:rPr>
        <w:t>Fig.</w:t>
      </w:r>
      <w:r w:rsidR="004F3B7A" w:rsidRPr="00D734EE">
        <w:t xml:space="preserve"> 3</w:t>
      </w:r>
      <w:r w:rsidR="00F73D6B" w:rsidRPr="00D734EE">
        <w:t>c</w:t>
      </w:r>
      <w:r w:rsidR="004F3B7A" w:rsidRPr="00D734EE">
        <w:t>-3</w:t>
      </w:r>
      <w:r w:rsidR="00F73D6B" w:rsidRPr="00D734EE">
        <w:t>e</w:t>
      </w:r>
      <w:r w:rsidR="004F3B7A" w:rsidRPr="00D734EE">
        <w:t xml:space="preserve"> for monolayer, bilayer</w:t>
      </w:r>
      <w:r w:rsidR="00FD576F" w:rsidRPr="00D734EE">
        <w:t>,</w:t>
      </w:r>
      <w:r w:rsidR="004F3B7A" w:rsidRPr="00D734EE">
        <w:t xml:space="preserve"> and thin bulk</w:t>
      </w:r>
      <w:r w:rsidR="00104EB2" w:rsidRPr="00D734EE">
        <w:t xml:space="preserve"> samples</w:t>
      </w:r>
      <w:r w:rsidR="004F3B7A" w:rsidRPr="00D734EE">
        <w:t xml:space="preserve"> respectively.</w:t>
      </w:r>
      <w:r w:rsidR="00FD576F" w:rsidRPr="00D734EE">
        <w:t xml:space="preserve"> </w:t>
      </w:r>
      <w:r w:rsidR="004F3B7A" w:rsidRPr="00D734EE">
        <w:t xml:space="preserve">As </w:t>
      </w:r>
      <w:r w:rsidR="004F3B7A" w:rsidRPr="00D734EE">
        <w:lastRenderedPageBreak/>
        <w:t>shown in Fig. 3</w:t>
      </w:r>
      <w:r w:rsidR="00F73D6B" w:rsidRPr="00D734EE">
        <w:t>c</w:t>
      </w:r>
      <w:r w:rsidR="004F3B7A" w:rsidRPr="00D734EE">
        <w:t xml:space="preserve"> and 3</w:t>
      </w:r>
      <w:r w:rsidR="00F73D6B" w:rsidRPr="00D734EE">
        <w:t>d</w:t>
      </w:r>
      <w:r w:rsidR="004F3B7A" w:rsidRPr="00D734EE">
        <w:t>, f</w:t>
      </w:r>
      <w:r w:rsidR="008E4D02" w:rsidRPr="00D734EE">
        <w:t xml:space="preserve">or </w:t>
      </w:r>
      <w:r w:rsidR="006E6D56" w:rsidRPr="00D734EE">
        <w:t xml:space="preserve">the </w:t>
      </w:r>
      <w:r w:rsidR="008E4D02" w:rsidRPr="00D734EE">
        <w:t>monolayer and bilayer</w:t>
      </w:r>
      <w:r w:rsidR="006E6D56" w:rsidRPr="00D734EE">
        <w:t xml:space="preserve"> samples</w:t>
      </w:r>
      <w:r w:rsidR="008E4D02" w:rsidRPr="00D734EE">
        <w:t>,</w:t>
      </w:r>
      <w:r w:rsidR="00B51BC9" w:rsidRPr="00D734EE">
        <w:t xml:space="preserve"> the </w:t>
      </w:r>
      <w:r w:rsidR="00104EB2" w:rsidRPr="00D734EE">
        <w:t xml:space="preserve">overall </w:t>
      </w:r>
      <w:r w:rsidR="00B51BC9" w:rsidRPr="00D734EE">
        <w:t xml:space="preserve">variation tendency of </w:t>
      </w:r>
      <w:r w:rsidR="004F3B7A" w:rsidRPr="00D734EE">
        <w:sym w:font="Symbol" w:char="F044"/>
      </w:r>
      <w:r w:rsidR="004F3B7A" w:rsidRPr="00D734EE">
        <w:t>T/T</w:t>
      </w:r>
      <w:r w:rsidR="00B51BC9" w:rsidRPr="00D734EE">
        <w:t xml:space="preserve"> is </w:t>
      </w:r>
      <w:r w:rsidR="00F73D6B" w:rsidRPr="00D734EE">
        <w:t>decreasing</w:t>
      </w:r>
      <w:r w:rsidR="00B51BC9" w:rsidRPr="00D734EE">
        <w:t xml:space="preserve"> with the increase of temperature</w:t>
      </w:r>
      <w:r w:rsidR="00F73D6B" w:rsidRPr="00D734EE">
        <w:t>s</w:t>
      </w:r>
      <w:r w:rsidR="00B51BC9" w:rsidRPr="00D734EE">
        <w:t xml:space="preserve">, but there is a </w:t>
      </w:r>
      <w:r w:rsidR="00D70A71" w:rsidRPr="00D734EE">
        <w:t xml:space="preserve">local </w:t>
      </w:r>
      <w:r w:rsidR="00B51BC9" w:rsidRPr="00D734EE">
        <w:t>maximum near 150 K</w:t>
      </w:r>
      <w:r w:rsidR="00B51BC9" w:rsidRPr="00D734EE" w:rsidDel="00B51BC9">
        <w:t xml:space="preserve"> </w:t>
      </w:r>
      <w:r w:rsidR="006113EF" w:rsidRPr="00D734EE">
        <w:fldChar w:fldCharType="begin"/>
      </w:r>
      <w:r w:rsidR="006113EF" w:rsidRPr="00D734EE">
        <w:instrText xml:space="preserve"> ADDIN EN.CITE &lt;EndNote&gt;&lt;Cite&gt;&lt;Author&gt;Chu&lt;/Author&gt;&lt;Year&gt;2017&lt;/Year&gt;&lt;RecNum&gt;24&lt;/RecNum&gt;&lt;DisplayText&gt;&lt;style face="superscript"&gt;26,27&lt;/style&gt;&lt;/DisplayText&gt;&lt;record&gt;&lt;rec-number&gt;24&lt;/rec-number&gt;&lt;foreign-keys&gt;&lt;key app="EN" db-id="wdrafxsw69vtske5v9sx2t0zvvateta2pxtt" timestamp="1653312889"&gt;24&lt;/key&gt;&lt;/foreign-keys&gt;&lt;ref-type name="Journal Article"&gt;17&lt;/ref-type&gt;&lt;contributors&gt;&lt;authors&gt;&lt;author&gt;Chu, Hao&lt;/author&gt;&lt;author&gt;Zhao, Liuyan&lt;/author&gt;&lt;author&gt;de la Torre, Alberto&lt;/author&gt;&lt;author&gt;Hogan, Tom&lt;/author&gt;&lt;author&gt;Wilson, SD&lt;/author&gt;&lt;author&gt;Hsieh, David&lt;/author&gt;&lt;/authors&gt;&lt;/contributors&gt;&lt;titles&gt;&lt;title&gt;A charge density wave-like instability in a doped spin–orbit-assisted weak Mott insulator&lt;/title&gt;&lt;secondary-title&gt;Nature Materials&lt;/secondary-title&gt;&lt;/titles&gt;&lt;periodical&gt;&lt;full-title&gt;Nature Materials&lt;/full-title&gt;&lt;/periodical&gt;&lt;pages&gt;200-203&lt;/pages&gt;&lt;volume&gt;16&lt;/volume&gt;&lt;number&gt;2&lt;/number&gt;&lt;dates&gt;&lt;year&gt;2017&lt;/year&gt;&lt;/dates&gt;&lt;isbn&gt;1476-4660&lt;/isbn&gt;&lt;urls&gt;&lt;/urls&gt;&lt;/record&gt;&lt;/Cite&gt;&lt;Cite&gt;&lt;Author&gt;Tian&lt;/Author&gt;&lt;Year&gt;2016&lt;/Year&gt;&lt;RecNum&gt;25&lt;/RecNum&gt;&lt;record&gt;&lt;rec-number&gt;25&lt;/rec-number&gt;&lt;foreign-keys&gt;&lt;key app="EN" db-id="wdrafxsw69vtske5v9sx2t0zvvateta2pxtt" timestamp="1653312944"&gt;25&lt;/key&gt;&lt;/foreign-keys&gt;&lt;ref-type name="Journal Article"&gt;17&lt;/ref-type&gt;&lt;contributors&gt;&lt;authors&gt;&lt;author&gt;Tian, YC&lt;/author&gt;&lt;author&gt;Zhang, WH&lt;/author&gt;&lt;author&gt;Li, FS&lt;/author&gt;&lt;author&gt;Wu, YL&lt;/author&gt;&lt;author&gt;Wu, Q&lt;/author&gt;&lt;author&gt;Sun, F&lt;/author&gt;&lt;author&gt;Zhou, GY&lt;/author&gt;&lt;author&gt;Wang, Lili&lt;/author&gt;&lt;author&gt;Ma, Xucun&lt;/author&gt;&lt;author&gt;Xue, Qi-Kun&lt;/author&gt;&lt;/authors&gt;&lt;/contributors&gt;&lt;titles&gt;&lt;title&gt;Ultrafast dynamics evidence of high temperature superconductivity in single unit cell FeSe on SrTiO 3&lt;/title&gt;&lt;secondary-title&gt;Physical Review Letters&lt;/secondary-title&gt;&lt;/titles&gt;&lt;periodical&gt;&lt;full-title&gt;Physical Review Letters&lt;/full-title&gt;&lt;/periodical&gt;&lt;pages&gt;107001&lt;/pages&gt;&lt;volume&gt;116&lt;/volume&gt;&lt;number&gt;10&lt;/number&gt;&lt;dates&gt;&lt;year&gt;2016&lt;/year&gt;&lt;/dates&gt;&lt;urls&gt;&lt;/urls&gt;&lt;/record&gt;&lt;/Cite&gt;&lt;/EndNote&gt;</w:instrText>
      </w:r>
      <w:r w:rsidR="006113EF" w:rsidRPr="00D734EE">
        <w:fldChar w:fldCharType="separate"/>
      </w:r>
      <w:r w:rsidR="006113EF" w:rsidRPr="00D734EE">
        <w:rPr>
          <w:noProof/>
          <w:vertAlign w:val="superscript"/>
        </w:rPr>
        <w:t>30,31</w:t>
      </w:r>
      <w:r w:rsidR="006113EF" w:rsidRPr="00D734EE">
        <w:fldChar w:fldCharType="end"/>
      </w:r>
      <w:r w:rsidR="008E4D02" w:rsidRPr="00D734EE">
        <w:t>, which indicates that the phase transition</w:t>
      </w:r>
      <w:r w:rsidR="000D0A2B" w:rsidRPr="00D734EE">
        <w:t>s</w:t>
      </w:r>
      <w:r w:rsidR="008E4D02" w:rsidRPr="00D734EE">
        <w:t xml:space="preserve"> of monolayer and bilayer </w:t>
      </w:r>
      <w:r w:rsidR="00F72112" w:rsidRPr="00D734EE">
        <w:t>NiPS</w:t>
      </w:r>
      <w:r w:rsidR="00F72112" w:rsidRPr="00D734EE">
        <w:rPr>
          <w:vertAlign w:val="subscript"/>
        </w:rPr>
        <w:t>3</w:t>
      </w:r>
      <w:r w:rsidR="000D0A2B" w:rsidRPr="00D734EE">
        <w:t xml:space="preserve"> </w:t>
      </w:r>
      <w:r w:rsidR="00F73D6B" w:rsidRPr="00D734EE">
        <w:t>occurring</w:t>
      </w:r>
      <w:r w:rsidR="008E4D02" w:rsidRPr="00D734EE">
        <w:t xml:space="preserve"> at about 150 K. For the thin bulk</w:t>
      </w:r>
      <w:r w:rsidR="002B1F71" w:rsidRPr="00D734EE">
        <w:t xml:space="preserve"> </w:t>
      </w:r>
      <w:r w:rsidR="00104EB2" w:rsidRPr="00D734EE">
        <w:t xml:space="preserve">sample </w:t>
      </w:r>
      <w:r w:rsidR="002B1F71" w:rsidRPr="00D734EE">
        <w:t>as shown in Fig.</w:t>
      </w:r>
      <w:r w:rsidR="006066E6" w:rsidRPr="00D734EE">
        <w:t xml:space="preserve"> </w:t>
      </w:r>
      <w:r w:rsidR="002B1F71" w:rsidRPr="00D734EE">
        <w:t>3</w:t>
      </w:r>
      <w:r w:rsidR="006066E6" w:rsidRPr="00D734EE">
        <w:t>e</w:t>
      </w:r>
      <w:r w:rsidR="00F72112" w:rsidRPr="00D734EE">
        <w:t xml:space="preserve">, the </w:t>
      </w:r>
      <w:r w:rsidR="000D0A2B" w:rsidRPr="00D734EE">
        <w:t xml:space="preserve">change of the </w:t>
      </w:r>
      <w:r w:rsidR="00F72112" w:rsidRPr="00D734EE">
        <w:t>color</w:t>
      </w:r>
      <w:r w:rsidR="000D0A2B" w:rsidRPr="00D734EE">
        <w:t xml:space="preserve"> </w:t>
      </w:r>
      <w:r w:rsidR="008E4D02" w:rsidRPr="00D734EE">
        <w:t xml:space="preserve">scale </w:t>
      </w:r>
      <w:r w:rsidR="002C0E70" w:rsidRPr="00D734EE">
        <w:t>in</w:t>
      </w:r>
      <w:r w:rsidR="008E4D02" w:rsidRPr="00D734EE">
        <w:t xml:space="preserve"> 120 K -170 K </w:t>
      </w:r>
      <w:r w:rsidR="002B1F71" w:rsidRPr="00D734EE">
        <w:t>is less sensitive to indicate the phase transition</w:t>
      </w:r>
      <w:r w:rsidR="008E4D02" w:rsidRPr="00D734EE">
        <w:t xml:space="preserve">. </w:t>
      </w:r>
      <w:r w:rsidR="00745035" w:rsidRPr="00D734EE">
        <w:t>We further extract</w:t>
      </w:r>
      <w:r w:rsidR="006E6D56" w:rsidRPr="00D734EE">
        <w:t xml:space="preserve"> the</w:t>
      </w:r>
      <w:r w:rsidR="00745035" w:rsidRPr="00D734EE">
        <w:t xml:space="preserve"> </w:t>
      </w:r>
      <w:r w:rsidR="008E4D02" w:rsidRPr="00D734EE">
        <w:t>(</w:t>
      </w:r>
      <w:r w:rsidR="008E4D02" w:rsidRPr="00D734EE">
        <w:sym w:font="Symbol" w:char="F044"/>
      </w:r>
      <w:r w:rsidR="00B1682A" w:rsidRPr="00D734EE">
        <w:t>T/</w:t>
      </w:r>
      <w:r w:rsidR="008E4D02" w:rsidRPr="00D734EE">
        <w:t>T)</w:t>
      </w:r>
      <w:r w:rsidR="008E4D02" w:rsidRPr="00D734EE">
        <w:rPr>
          <w:vertAlign w:val="subscript"/>
        </w:rPr>
        <w:t>max</w:t>
      </w:r>
      <w:r w:rsidR="008E4D02" w:rsidRPr="00D734EE">
        <w:t xml:space="preserve"> of monolayer, bilayer</w:t>
      </w:r>
      <w:r w:rsidR="004A2D8F" w:rsidRPr="00D734EE">
        <w:t>,</w:t>
      </w:r>
      <w:r w:rsidR="008E4D02" w:rsidRPr="00D734EE">
        <w:t xml:space="preserve"> and thin bulk</w:t>
      </w:r>
      <w:r w:rsidR="006E6D56" w:rsidRPr="00D734EE">
        <w:t xml:space="preserve"> samples</w:t>
      </w:r>
      <w:r w:rsidR="008E4D02" w:rsidRPr="00D734EE">
        <w:t xml:space="preserve"> </w:t>
      </w:r>
      <w:r w:rsidR="00F72112" w:rsidRPr="00D734EE">
        <w:t>to</w:t>
      </w:r>
      <w:r w:rsidR="008E4D02" w:rsidRPr="00D734EE">
        <w:t xml:space="preserve"> plot</w:t>
      </w:r>
      <w:r w:rsidR="00B922E6" w:rsidRPr="00D734EE">
        <w:t xml:space="preserve"> </w:t>
      </w:r>
      <w:r w:rsidR="00B922E6" w:rsidRPr="00D734EE">
        <w:rPr>
          <w:rFonts w:hint="eastAsia"/>
        </w:rPr>
        <w:t>ver</w:t>
      </w:r>
      <w:r w:rsidR="00B922E6" w:rsidRPr="00D734EE">
        <w:t>sus</w:t>
      </w:r>
      <w:r w:rsidR="008E4D02" w:rsidRPr="00D734EE">
        <w:t xml:space="preserve"> the temperature, a</w:t>
      </w:r>
      <w:r w:rsidR="00FD0BA3" w:rsidRPr="00D734EE">
        <w:t>s shown in Fig.</w:t>
      </w:r>
      <w:r w:rsidR="008E4D02" w:rsidRPr="00D734EE">
        <w:t xml:space="preserve"> </w:t>
      </w:r>
      <w:r w:rsidR="002C0E70" w:rsidRPr="00D734EE">
        <w:t>3</w:t>
      </w:r>
      <w:r w:rsidR="00B922E6" w:rsidRPr="00D734EE">
        <w:t>f</w:t>
      </w:r>
      <w:r w:rsidR="0091053D" w:rsidRPr="00D734EE">
        <w:t>, vertically offset for clarity</w:t>
      </w:r>
      <w:r w:rsidR="0098357E" w:rsidRPr="00D734EE">
        <w:t xml:space="preserve"> (the offset values are 5</w:t>
      </w:r>
      <w:r w:rsidR="0098357E" w:rsidRPr="00D734EE">
        <w:sym w:font="Symbol" w:char="F0B4"/>
      </w:r>
      <w:r w:rsidR="0098357E" w:rsidRPr="00D734EE">
        <w:t>10</w:t>
      </w:r>
      <w:r w:rsidR="0098357E" w:rsidRPr="00D734EE">
        <w:rPr>
          <w:vertAlign w:val="superscript"/>
        </w:rPr>
        <w:t>-3</w:t>
      </w:r>
      <w:r w:rsidR="0098357E" w:rsidRPr="00D734EE">
        <w:t xml:space="preserve"> for bilayer and 1</w:t>
      </w:r>
      <w:r w:rsidR="0098357E" w:rsidRPr="00D734EE">
        <w:sym w:font="Symbol" w:char="F0B4"/>
      </w:r>
      <w:r w:rsidR="0098357E" w:rsidRPr="00D734EE">
        <w:t>10</w:t>
      </w:r>
      <w:r w:rsidR="0098357E" w:rsidRPr="00D734EE">
        <w:rPr>
          <w:vertAlign w:val="superscript"/>
        </w:rPr>
        <w:t>-2</w:t>
      </w:r>
      <w:r w:rsidR="0098357E" w:rsidRPr="00D734EE">
        <w:t xml:space="preserve"> for monolayer)</w:t>
      </w:r>
      <w:r w:rsidR="00745035" w:rsidRPr="00D734EE">
        <w:t>. I</w:t>
      </w:r>
      <w:r w:rsidR="008E4D02" w:rsidRPr="00D734EE">
        <w:t xml:space="preserve">t can be seen that </w:t>
      </w:r>
      <w:r w:rsidR="00B922E6" w:rsidRPr="00D734EE">
        <w:t xml:space="preserve">a </w:t>
      </w:r>
      <w:r w:rsidR="000D0A2B" w:rsidRPr="00D734EE">
        <w:t>plateau</w:t>
      </w:r>
      <w:r w:rsidR="00B922E6" w:rsidRPr="00D734EE">
        <w:t xml:space="preserve">-like </w:t>
      </w:r>
      <w:r w:rsidR="0091053D" w:rsidRPr="00D734EE">
        <w:t>region</w:t>
      </w:r>
      <w:r w:rsidR="000D0A2B" w:rsidRPr="00D734EE">
        <w:t xml:space="preserve"> of (</w:t>
      </w:r>
      <w:r w:rsidR="000D0A2B" w:rsidRPr="00D734EE">
        <w:sym w:font="Symbol" w:char="F044"/>
      </w:r>
      <w:r w:rsidR="00B1682A" w:rsidRPr="00D734EE">
        <w:t>T/</w:t>
      </w:r>
      <w:r w:rsidR="000D0A2B" w:rsidRPr="00D734EE">
        <w:t>T)</w:t>
      </w:r>
      <w:r w:rsidR="000D0A2B" w:rsidRPr="00D734EE">
        <w:rPr>
          <w:vertAlign w:val="subscript"/>
        </w:rPr>
        <w:t>max</w:t>
      </w:r>
      <w:r w:rsidR="000D0A2B" w:rsidRPr="00D734EE">
        <w:t xml:space="preserve"> </w:t>
      </w:r>
      <w:r w:rsidR="008E4D02" w:rsidRPr="00D734EE">
        <w:t>appear</w:t>
      </w:r>
      <w:r w:rsidR="00D70A71" w:rsidRPr="00D734EE">
        <w:t>s</w:t>
      </w:r>
      <w:r w:rsidR="002C0E70" w:rsidRPr="00D734EE">
        <w:t xml:space="preserve"> </w:t>
      </w:r>
      <w:r w:rsidR="008E4D02" w:rsidRPr="00D734EE">
        <w:t>at about 150 K</w:t>
      </w:r>
      <w:r w:rsidR="00B80FD4" w:rsidRPr="00D734EE">
        <w:t xml:space="preserve"> </w:t>
      </w:r>
      <w:r w:rsidR="00B80FD4" w:rsidRPr="00D734EE">
        <w:rPr>
          <w:rFonts w:hint="eastAsia"/>
        </w:rPr>
        <w:t>for</w:t>
      </w:r>
      <w:r w:rsidR="00B80FD4" w:rsidRPr="00D734EE">
        <w:t xml:space="preserve"> all samples</w:t>
      </w:r>
      <w:r w:rsidR="000D0A2B" w:rsidRPr="00D734EE">
        <w:t xml:space="preserve">, </w:t>
      </w:r>
      <w:r w:rsidR="006E6D56" w:rsidRPr="00D734EE">
        <w:t xml:space="preserve">signifying the </w:t>
      </w:r>
      <w:r w:rsidR="006F449D" w:rsidRPr="00D734EE">
        <w:t>magnetic</w:t>
      </w:r>
      <w:r w:rsidR="000D0A2B" w:rsidRPr="00D734EE">
        <w:t xml:space="preserve"> phase transition</w:t>
      </w:r>
      <w:r w:rsidR="008E4D02" w:rsidRPr="00D734EE">
        <w:t xml:space="preserve"> </w:t>
      </w:r>
      <w:r w:rsidR="002C0E70" w:rsidRPr="00D734EE">
        <w:t>for</w:t>
      </w:r>
      <w:r w:rsidR="008E4D02" w:rsidRPr="00D734EE">
        <w:t xml:space="preserve"> monolayer, bilayer</w:t>
      </w:r>
      <w:r w:rsidR="004A2D8F" w:rsidRPr="00D734EE">
        <w:t>,</w:t>
      </w:r>
      <w:r w:rsidR="008E4D02" w:rsidRPr="00D734EE">
        <w:t xml:space="preserve"> and thin bulk</w:t>
      </w:r>
      <w:r w:rsidR="006E6D56" w:rsidRPr="00D734EE">
        <w:t xml:space="preserve"> samples</w:t>
      </w:r>
      <w:r w:rsidR="00F97926" w:rsidRPr="00D734EE">
        <w:rPr>
          <w:rFonts w:hint="eastAsia"/>
        </w:rPr>
        <w:t>,</w:t>
      </w:r>
      <w:r w:rsidR="00F97926" w:rsidRPr="00D734EE">
        <w:t xml:space="preserve"> in accordance with the results of helicity</w:t>
      </w:r>
      <w:r w:rsidR="00104EB2" w:rsidRPr="00D734EE">
        <w:t>-</w:t>
      </w:r>
      <w:r w:rsidR="00F97926" w:rsidRPr="00D734EE">
        <w:t>resolved Raman</w:t>
      </w:r>
      <w:r w:rsidR="00104EB2" w:rsidRPr="00D734EE">
        <w:t xml:space="preserve"> spectroscopy results</w:t>
      </w:r>
      <w:r w:rsidR="008E4D02" w:rsidRPr="00D734EE">
        <w:t xml:space="preserve">. </w:t>
      </w:r>
      <w:r w:rsidR="002B1F71" w:rsidRPr="00D734EE">
        <w:t xml:space="preserve">The transition temperatures extracted from Fig. 3f are 160 K for bulk, 150 K for bilayer and 140 K for monolayer. </w:t>
      </w:r>
      <w:r w:rsidR="00F73D6B" w:rsidRPr="00D734EE">
        <w:t>Since NiPS</w:t>
      </w:r>
      <w:r w:rsidR="00F73D6B" w:rsidRPr="00D734EE">
        <w:rPr>
          <w:vertAlign w:val="subscript"/>
        </w:rPr>
        <w:t>3</w:t>
      </w:r>
      <w:r w:rsidR="00F73D6B" w:rsidRPr="00D734EE">
        <w:t xml:space="preserve"> is of XY-type, w</w:t>
      </w:r>
      <w:r w:rsidR="002B1CB9" w:rsidRPr="00D734EE">
        <w:t xml:space="preserve">ith the thinning of the layers, it is likely that the phase transition changes from AFM-PM transition </w:t>
      </w:r>
      <w:r w:rsidR="0091053D" w:rsidRPr="00D734EE">
        <w:t>for</w:t>
      </w:r>
      <w:r w:rsidR="002B1CB9" w:rsidRPr="00D734EE">
        <w:t xml:space="preserve"> the bulk to BKT-transition </w:t>
      </w:r>
      <w:r w:rsidR="0091053D" w:rsidRPr="00D734EE">
        <w:t>for</w:t>
      </w:r>
      <w:r w:rsidR="002B1CB9" w:rsidRPr="00D734EE">
        <w:t xml:space="preserve"> the </w:t>
      </w:r>
      <w:r w:rsidR="006113EF" w:rsidRPr="00D734EE">
        <w:rPr>
          <w:noProof/>
        </w:rPr>
        <mc:AlternateContent>
          <mc:Choice Requires="wps">
            <w:drawing>
              <wp:anchor distT="0" distB="0" distL="114300" distR="114300" simplePos="0" relativeHeight="251673600" behindDoc="0" locked="0" layoutInCell="1" allowOverlap="1" wp14:anchorId="62F5A82E" wp14:editId="5758E628">
                <wp:simplePos x="0" y="0"/>
                <wp:positionH relativeFrom="column">
                  <wp:posOffset>96833</wp:posOffset>
                </wp:positionH>
                <wp:positionV relativeFrom="paragraph">
                  <wp:posOffset>4604451</wp:posOffset>
                </wp:positionV>
                <wp:extent cx="5151755" cy="893269"/>
                <wp:effectExtent l="0" t="0" r="4445" b="1270"/>
                <wp:wrapTopAndBottom/>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1755" cy="893269"/>
                        </a:xfrm>
                        <a:prstGeom prst="rect">
                          <a:avLst/>
                        </a:prstGeom>
                        <a:solidFill>
                          <a:srgbClr val="FFFFFF"/>
                        </a:solidFill>
                        <a:ln w="9525">
                          <a:noFill/>
                          <a:miter lim="800000"/>
                          <a:headEnd/>
                          <a:tailEnd/>
                        </a:ln>
                      </wps:spPr>
                      <wps:txbx>
                        <w:txbxContent>
                          <w:p w14:paraId="64CA601A" w14:textId="71128B84" w:rsidR="00D517AE" w:rsidRDefault="009C4A75" w:rsidP="00123C37">
                            <w:pPr>
                              <w:jc w:val="center"/>
                              <w:rPr>
                                <w:b/>
                              </w:rPr>
                            </w:pPr>
                            <w:ins w:id="89" w:author="王 昊昕" w:date="2022-12-08T19:38:00Z">
                              <w:r>
                                <w:rPr>
                                  <w:noProof/>
                                </w:rPr>
                                <w:drawing>
                                  <wp:inline distT="0" distB="0" distL="0" distR="0" wp14:anchorId="6F7F40C9" wp14:editId="44C17E5A">
                                    <wp:extent cx="4676855" cy="30026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4683550" cy="3006991"/>
                                            </a:xfrm>
                                            <a:prstGeom prst="rect">
                                              <a:avLst/>
                                            </a:prstGeom>
                                          </pic:spPr>
                                        </pic:pic>
                                      </a:graphicData>
                                    </a:graphic>
                                  </wp:inline>
                                </w:drawing>
                              </w:r>
                            </w:ins>
                            <w:del w:id="90" w:author="王 昊昕" w:date="2022-12-06T23:01:00Z">
                              <w:r w:rsidR="00E16B15" w:rsidDel="00B90570">
                                <w:rPr>
                                  <w:noProof/>
                                </w:rPr>
                                <w:drawing>
                                  <wp:inline distT="0" distB="0" distL="0" distR="0" wp14:anchorId="3F689163" wp14:editId="32E35876">
                                    <wp:extent cx="4915707" cy="2635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rotWithShape="1">
                                            <a:blip r:embed="rId15"/>
                                            <a:srcRect l="12382" t="10810" r="9592" b="9053"/>
                                            <a:stretch/>
                                          </pic:blipFill>
                                          <pic:spPr bwMode="auto">
                                            <a:xfrm>
                                              <a:off x="0" y="0"/>
                                              <a:ext cx="4915707" cy="2635200"/>
                                            </a:xfrm>
                                            <a:prstGeom prst="rect">
                                              <a:avLst/>
                                            </a:prstGeom>
                                            <a:ln>
                                              <a:noFill/>
                                            </a:ln>
                                            <a:extLst>
                                              <a:ext uri="{53640926-AAD7-44D8-BBD7-CCE9431645EC}">
                                                <a14:shadowObscured xmlns:a14="http://schemas.microsoft.com/office/drawing/2010/main"/>
                                              </a:ext>
                                            </a:extLst>
                                          </pic:spPr>
                                        </pic:pic>
                                      </a:graphicData>
                                    </a:graphic>
                                  </wp:inline>
                                </w:drawing>
                              </w:r>
                            </w:del>
                            <w:r w:rsidR="00E16B15" w:rsidDel="00E16B15">
                              <w:rPr>
                                <w:noProof/>
                              </w:rPr>
                              <w:t xml:space="preserve"> </w:t>
                            </w:r>
                          </w:p>
                          <w:p w14:paraId="027CE748" w14:textId="2391A766" w:rsidR="00D517AE" w:rsidRDefault="00D517AE">
                            <w:r w:rsidRPr="00966E8B">
                              <w:rPr>
                                <w:b/>
                              </w:rPr>
                              <w:t>Fig</w:t>
                            </w:r>
                            <w:r w:rsidRPr="00966E8B">
                              <w:rPr>
                                <w:rFonts w:hint="eastAsia"/>
                                <w:b/>
                              </w:rPr>
                              <w:t>.</w:t>
                            </w:r>
                            <w:r w:rsidRPr="00966E8B">
                              <w:rPr>
                                <w:b/>
                              </w:rPr>
                              <w:t xml:space="preserve"> 4 | </w:t>
                            </w:r>
                            <w:r>
                              <w:rPr>
                                <w:b/>
                              </w:rPr>
                              <w:t>Magnetic ground state and BKT transitions</w:t>
                            </w:r>
                            <w:r w:rsidRPr="00966E8B">
                              <w:rPr>
                                <w:b/>
                              </w:rPr>
                              <w:t xml:space="preserve"> </w:t>
                            </w:r>
                            <w:r>
                              <w:rPr>
                                <w:b/>
                              </w:rPr>
                              <w:t>in</w:t>
                            </w:r>
                            <w:r w:rsidRPr="00966E8B">
                              <w:rPr>
                                <w:b/>
                              </w:rPr>
                              <w:t xml:space="preserve"> monolayer NiPS</w:t>
                            </w:r>
                            <w:r w:rsidRPr="00966E8B">
                              <w:rPr>
                                <w:b/>
                                <w:vertAlign w:val="subscript"/>
                              </w:rPr>
                              <w:t>3</w:t>
                            </w:r>
                            <w:r w:rsidRPr="00966E8B">
                              <w:rPr>
                                <w:b/>
                              </w:rPr>
                              <w:t>.</w:t>
                            </w:r>
                            <w:r>
                              <w:t xml:space="preserve"> </w:t>
                            </w:r>
                            <w:r w:rsidRPr="00966E8B">
                              <w:rPr>
                                <w:b/>
                              </w:rPr>
                              <w:t>a,</w:t>
                            </w:r>
                            <w:r w:rsidRPr="006D7CBE">
                              <w:t xml:space="preserve"> in-plane spin correlations</w:t>
                            </w:r>
                            <w:r>
                              <w:t xml:space="preserve">. </w:t>
                            </w:r>
                            <w:r w:rsidRPr="00966E8B">
                              <w:rPr>
                                <w:b/>
                              </w:rPr>
                              <w:t>b,</w:t>
                            </w:r>
                            <w:r w:rsidRPr="006D7CBE">
                              <w:t xml:space="preserve"> sublattice spin structure factor for the ground state of the J</w:t>
                            </w:r>
                            <w:r w:rsidRPr="00966E8B">
                              <w:rPr>
                                <w:vertAlign w:val="subscript"/>
                              </w:rPr>
                              <w:t>1</w:t>
                            </w:r>
                            <w:r w:rsidRPr="006D7CBE">
                              <w:t>-J</w:t>
                            </w:r>
                            <w:r w:rsidRPr="00966E8B">
                              <w:rPr>
                                <w:vertAlign w:val="subscript"/>
                              </w:rPr>
                              <w:t>2</w:t>
                            </w:r>
                            <w:r w:rsidRPr="006D7CBE">
                              <w:t>-J</w:t>
                            </w:r>
                            <w:r w:rsidRPr="00966E8B">
                              <w:rPr>
                                <w:vertAlign w:val="subscript"/>
                              </w:rPr>
                              <w:t>3</w:t>
                            </w:r>
                            <w:r w:rsidRPr="006D7CBE">
                              <w:t xml:space="preserve">-D model, calculated by DMRG. </w:t>
                            </w:r>
                            <w:r w:rsidRPr="00966E8B">
                              <w:rPr>
                                <w:b/>
                              </w:rPr>
                              <w:t>c</w:t>
                            </w:r>
                            <w:ins w:id="91" w:author="王 昊昕" w:date="2022-12-08T19:38:00Z">
                              <w:r w:rsidR="009C4A75">
                                <w:rPr>
                                  <w:b/>
                                </w:rPr>
                                <w:t>-e</w:t>
                              </w:r>
                            </w:ins>
                            <w:r w:rsidRPr="00966E8B">
                              <w:rPr>
                                <w:b/>
                              </w:rPr>
                              <w:t>,</w:t>
                            </w:r>
                            <w:r w:rsidRPr="006D7CBE">
                              <w:t xml:space="preserve"> Temperature dependence of the </w:t>
                            </w:r>
                            <w:r w:rsidRPr="00CF2008">
                              <w:t>Monte-Carlo</w:t>
                            </w:r>
                            <w:r w:rsidRPr="006D7CBE">
                              <w:t>-computed spin stiffness</w:t>
                            </w:r>
                            <w:ins w:id="92" w:author="王 昊昕" w:date="2022-12-08T19:39:00Z">
                              <w:r w:rsidR="009C4A75">
                                <w:t>,</w:t>
                              </w:r>
                            </w:ins>
                            <w:r w:rsidRPr="006D7CBE">
                              <w:t xml:space="preserve"> </w:t>
                            </w:r>
                            <m:oMath>
                              <m:sSub>
                                <m:sSubPr>
                                  <m:ctrlPr>
                                    <w:del w:id="93" w:author="王 昊昕" w:date="2022-12-08T19:39:00Z">
                                      <w:rPr>
                                        <w:rFonts w:ascii="Cambria Math" w:hAnsi="Cambria Math"/>
                                      </w:rPr>
                                    </w:del>
                                  </m:ctrlPr>
                                </m:sSubPr>
                                <m:e>
                                  <m:r>
                                    <w:del w:id="94" w:author="王 昊昕" w:date="2022-12-08T19:39:00Z">
                                      <m:rPr>
                                        <m:sty m:val="p"/>
                                      </m:rPr>
                                      <w:rPr>
                                        <w:rFonts w:ascii="Cambria Math" w:hAnsi="Cambria Math"/>
                                      </w:rPr>
                                      <m:t>ρ</m:t>
                                    </w:del>
                                  </m:r>
                                </m:e>
                                <m:sub>
                                  <m:r>
                                    <w:del w:id="95" w:author="王 昊昕" w:date="2022-12-08T19:39:00Z">
                                      <m:rPr>
                                        <m:sty m:val="p"/>
                                      </m:rPr>
                                      <w:rPr>
                                        <w:rFonts w:ascii="Cambria Math" w:hAnsi="Cambria Math"/>
                                      </w:rPr>
                                      <m:t>s</m:t>
                                    </w:del>
                                  </m:r>
                                </m:sub>
                              </m:sSub>
                              <m:r>
                                <w:del w:id="96" w:author="王 昊昕" w:date="2022-12-08T19:39:00Z">
                                  <m:rPr>
                                    <m:sty m:val="p"/>
                                  </m:rPr>
                                  <w:rPr>
                                    <w:rFonts w:ascii="Cambria Math" w:hAnsi="Cambria Math"/>
                                  </w:rPr>
                                  <m:t>(L)</m:t>
                                </w:del>
                              </m:r>
                            </m:oMath>
                            <w:del w:id="97" w:author="王 昊昕" w:date="2022-12-08T19:39:00Z">
                              <w:r w:rsidRPr="006D7CBE" w:rsidDel="009C4A75">
                                <w:delText xml:space="preserve"> </w:delText>
                              </w:r>
                            </w:del>
                            <w:ins w:id="98" w:author="王 昊昕" w:date="2022-12-08T19:38:00Z">
                              <w:r w:rsidR="009C4A75">
                                <w:t>AF magnetization</w:t>
                              </w:r>
                            </w:ins>
                            <w:ins w:id="99" w:author="王 昊昕" w:date="2022-12-08T19:39:00Z">
                              <w:r w:rsidR="009C4A75">
                                <w:t xml:space="preserve">, and specific heat </w:t>
                              </w:r>
                            </w:ins>
                            <w:r w:rsidRPr="006D7CBE">
                              <w:t xml:space="preserve">at different linear size </w:t>
                            </w:r>
                            <m:oMath>
                              <m:r>
                                <m:rPr>
                                  <m:sty m:val="p"/>
                                </m:rPr>
                                <w:rPr>
                                  <w:rFonts w:ascii="Cambria Math" w:hAnsi="Cambria Math"/>
                                </w:rPr>
                                <m:t>L</m:t>
                              </m:r>
                            </m:oMath>
                            <w:r w:rsidRPr="006D7CBE">
                              <w:t xml:space="preserve">. </w:t>
                            </w:r>
                          </w:p>
                        </w:txbxContent>
                      </wps:txbx>
                      <wps:bodyPr rot="0" vert="horz" wrap="square" lIns="91440" tIns="45720" rIns="91440" bIns="45720" anchor="t" anchorCtr="0">
                        <a:spAutoFit/>
                      </wps:bodyPr>
                    </wps:wsp>
                  </a:graphicData>
                </a:graphic>
              </wp:anchor>
            </w:drawing>
          </mc:Choice>
          <mc:Fallback>
            <w:pict>
              <v:shapetype w14:anchorId="62F5A82E" id="_x0000_t202" coordsize="21600,21600" o:spt="202" path="m,l,21600r21600,l21600,xe">
                <v:stroke joinstyle="miter"/>
                <v:path gradientshapeok="t" o:connecttype="rect"/>
              </v:shapetype>
              <v:shape id="_x0000_s1029" type="#_x0000_t202" style="position:absolute;left:0;text-align:left;margin-left:7.6pt;margin-top:362.55pt;width:405.65pt;height:70.3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" stroked="f">
                <v:textbox style="mso-fit-shape-to-text:t">
                  <w:txbxContent>
                    <w:p w14:paraId="64CA601A" w14:textId="71128B84" w:rsidR="00D517AE" w:rsidRDefault="009C4A75" w:rsidP="00123C37">
                      <w:pPr>
                        <w:jc w:val="center"/>
                        <w:rPr>
                          <w:b/>
                        </w:rPr>
                      </w:pPr>
                      <w:ins w:id="100" w:author="王 昊昕" w:date="2022-12-08T19:38:00Z">
                        <w:r>
                          <w:rPr>
                            <w:noProof/>
                          </w:rPr>
                          <w:drawing>
                            <wp:inline distT="0" distB="0" distL="0" distR="0" wp14:anchorId="6F7F40C9" wp14:editId="44C17E5A">
                              <wp:extent cx="4676855" cy="30026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4683550" cy="3006991"/>
                                      </a:xfrm>
                                      <a:prstGeom prst="rect">
                                        <a:avLst/>
                                      </a:prstGeom>
                                    </pic:spPr>
                                  </pic:pic>
                                </a:graphicData>
                              </a:graphic>
                            </wp:inline>
                          </w:drawing>
                        </w:r>
                      </w:ins>
                      <w:del w:id="101" w:author="王 昊昕" w:date="2022-12-06T23:01:00Z">
                        <w:r w:rsidR="00E16B15" w:rsidDel="00B90570">
                          <w:rPr>
                            <w:noProof/>
                          </w:rPr>
                          <w:drawing>
                            <wp:inline distT="0" distB="0" distL="0" distR="0" wp14:anchorId="3F689163" wp14:editId="32E35876">
                              <wp:extent cx="4915707" cy="2635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rotWithShape="1">
                                      <a:blip r:embed="rId15"/>
                                      <a:srcRect l="12382" t="10810" r="9592" b="9053"/>
                                      <a:stretch/>
                                    </pic:blipFill>
                                    <pic:spPr bwMode="auto">
                                      <a:xfrm>
                                        <a:off x="0" y="0"/>
                                        <a:ext cx="4915707" cy="2635200"/>
                                      </a:xfrm>
                                      <a:prstGeom prst="rect">
                                        <a:avLst/>
                                      </a:prstGeom>
                                      <a:ln>
                                        <a:noFill/>
                                      </a:ln>
                                      <a:extLst>
                                        <a:ext uri="{53640926-AAD7-44D8-BBD7-CCE9431645EC}">
                                          <a14:shadowObscured xmlns:a14="http://schemas.microsoft.com/office/drawing/2010/main"/>
                                        </a:ext>
                                      </a:extLst>
                                    </pic:spPr>
                                  </pic:pic>
                                </a:graphicData>
                              </a:graphic>
                            </wp:inline>
                          </w:drawing>
                        </w:r>
                      </w:del>
                      <w:r w:rsidR="00E16B15" w:rsidDel="00E16B15">
                        <w:rPr>
                          <w:noProof/>
                        </w:rPr>
                        <w:t xml:space="preserve"> </w:t>
                      </w:r>
                    </w:p>
                    <w:p w14:paraId="027CE748" w14:textId="2391A766" w:rsidR="00D517AE" w:rsidRDefault="00D517AE">
                      <w:r w:rsidRPr="00966E8B">
                        <w:rPr>
                          <w:b/>
                        </w:rPr>
                        <w:t>Fig</w:t>
                      </w:r>
                      <w:r w:rsidRPr="00966E8B">
                        <w:rPr>
                          <w:rFonts w:hint="eastAsia"/>
                          <w:b/>
                        </w:rPr>
                        <w:t>.</w:t>
                      </w:r>
                      <w:r w:rsidRPr="00966E8B">
                        <w:rPr>
                          <w:b/>
                        </w:rPr>
                        <w:t xml:space="preserve"> 4 | </w:t>
                      </w:r>
                      <w:r>
                        <w:rPr>
                          <w:b/>
                        </w:rPr>
                        <w:t>Magnetic ground state and BKT transitions</w:t>
                      </w:r>
                      <w:r w:rsidRPr="00966E8B">
                        <w:rPr>
                          <w:b/>
                        </w:rPr>
                        <w:t xml:space="preserve"> </w:t>
                      </w:r>
                      <w:r>
                        <w:rPr>
                          <w:b/>
                        </w:rPr>
                        <w:t>in</w:t>
                      </w:r>
                      <w:r w:rsidRPr="00966E8B">
                        <w:rPr>
                          <w:b/>
                        </w:rPr>
                        <w:t xml:space="preserve"> monolayer NiPS</w:t>
                      </w:r>
                      <w:r w:rsidRPr="00966E8B">
                        <w:rPr>
                          <w:b/>
                          <w:vertAlign w:val="subscript"/>
                        </w:rPr>
                        <w:t>3</w:t>
                      </w:r>
                      <w:r w:rsidRPr="00966E8B">
                        <w:rPr>
                          <w:b/>
                        </w:rPr>
                        <w:t>.</w:t>
                      </w:r>
                      <w:r>
                        <w:t xml:space="preserve"> </w:t>
                      </w:r>
                      <w:r w:rsidRPr="00966E8B">
                        <w:rPr>
                          <w:b/>
                        </w:rPr>
                        <w:t>a,</w:t>
                      </w:r>
                      <w:r w:rsidRPr="006D7CBE">
                        <w:t xml:space="preserve"> in-plane spin correlations</w:t>
                      </w:r>
                      <w:r>
                        <w:t xml:space="preserve">. </w:t>
                      </w:r>
                      <w:r w:rsidRPr="00966E8B">
                        <w:rPr>
                          <w:b/>
                        </w:rPr>
                        <w:t>b,</w:t>
                      </w:r>
                      <w:r w:rsidRPr="006D7CBE">
                        <w:t xml:space="preserve"> sublattice spin structure factor for the ground state of the J</w:t>
                      </w:r>
                      <w:r w:rsidRPr="00966E8B">
                        <w:rPr>
                          <w:vertAlign w:val="subscript"/>
                        </w:rPr>
                        <w:t>1</w:t>
                      </w:r>
                      <w:r w:rsidRPr="006D7CBE">
                        <w:t>-J</w:t>
                      </w:r>
                      <w:r w:rsidRPr="00966E8B">
                        <w:rPr>
                          <w:vertAlign w:val="subscript"/>
                        </w:rPr>
                        <w:t>2</w:t>
                      </w:r>
                      <w:r w:rsidRPr="006D7CBE">
                        <w:t>-J</w:t>
                      </w:r>
                      <w:r w:rsidRPr="00966E8B">
                        <w:rPr>
                          <w:vertAlign w:val="subscript"/>
                        </w:rPr>
                        <w:t>3</w:t>
                      </w:r>
                      <w:r w:rsidRPr="006D7CBE">
                        <w:t xml:space="preserve">-D model, calculated by DMRG. </w:t>
                      </w:r>
                      <w:r w:rsidRPr="00966E8B">
                        <w:rPr>
                          <w:b/>
                        </w:rPr>
                        <w:t>c</w:t>
                      </w:r>
                      <w:ins w:id="102" w:author="王 昊昕" w:date="2022-12-08T19:38:00Z">
                        <w:r w:rsidR="009C4A75">
                          <w:rPr>
                            <w:b/>
                          </w:rPr>
                          <w:t>-e</w:t>
                        </w:r>
                      </w:ins>
                      <w:r w:rsidRPr="00966E8B">
                        <w:rPr>
                          <w:b/>
                        </w:rPr>
                        <w:t>,</w:t>
                      </w:r>
                      <w:r w:rsidRPr="006D7CBE">
                        <w:t xml:space="preserve"> Temperature dependence of the </w:t>
                      </w:r>
                      <w:r w:rsidRPr="00CF2008">
                        <w:t>Monte-Carlo</w:t>
                      </w:r>
                      <w:r w:rsidRPr="006D7CBE">
                        <w:t>-computed spin stiffness</w:t>
                      </w:r>
                      <w:ins w:id="103" w:author="王 昊昕" w:date="2022-12-08T19:39:00Z">
                        <w:r w:rsidR="009C4A75">
                          <w:t>,</w:t>
                        </w:r>
                      </w:ins>
                      <w:r w:rsidRPr="006D7CBE">
                        <w:t xml:space="preserve"> </w:t>
                      </w:r>
                      <m:oMath>
                        <m:sSub>
                          <m:sSubPr>
                            <m:ctrlPr>
                              <w:del w:id="104" w:author="王 昊昕" w:date="2022-12-08T19:39:00Z">
                                <w:rPr>
                                  <w:rFonts w:ascii="Cambria Math" w:hAnsi="Cambria Math"/>
                                </w:rPr>
                              </w:del>
                            </m:ctrlPr>
                          </m:sSubPr>
                          <m:e>
                            <m:r>
                              <w:del w:id="105" w:author="王 昊昕" w:date="2022-12-08T19:39:00Z">
                                <m:rPr>
                                  <m:sty m:val="p"/>
                                </m:rPr>
                                <w:rPr>
                                  <w:rFonts w:ascii="Cambria Math" w:hAnsi="Cambria Math"/>
                                </w:rPr>
                                <m:t>ρ</m:t>
                              </w:del>
                            </m:r>
                          </m:e>
                          <m:sub>
                            <m:r>
                              <w:del w:id="106" w:author="王 昊昕" w:date="2022-12-08T19:39:00Z">
                                <m:rPr>
                                  <m:sty m:val="p"/>
                                </m:rPr>
                                <w:rPr>
                                  <w:rFonts w:ascii="Cambria Math" w:hAnsi="Cambria Math"/>
                                </w:rPr>
                                <m:t>s</m:t>
                              </w:del>
                            </m:r>
                          </m:sub>
                        </m:sSub>
                        <m:r>
                          <w:del w:id="107" w:author="王 昊昕" w:date="2022-12-08T19:39:00Z">
                            <m:rPr>
                              <m:sty m:val="p"/>
                            </m:rPr>
                            <w:rPr>
                              <w:rFonts w:ascii="Cambria Math" w:hAnsi="Cambria Math"/>
                            </w:rPr>
                            <m:t>(L)</m:t>
                          </w:del>
                        </m:r>
                      </m:oMath>
                      <w:del w:id="108" w:author="王 昊昕" w:date="2022-12-08T19:39:00Z">
                        <w:r w:rsidRPr="006D7CBE" w:rsidDel="009C4A75">
                          <w:delText xml:space="preserve"> </w:delText>
                        </w:r>
                      </w:del>
                      <w:ins w:id="109" w:author="王 昊昕" w:date="2022-12-08T19:38:00Z">
                        <w:r w:rsidR="009C4A75">
                          <w:t>AF magnetization</w:t>
                        </w:r>
                      </w:ins>
                      <w:ins w:id="110" w:author="王 昊昕" w:date="2022-12-08T19:39:00Z">
                        <w:r w:rsidR="009C4A75">
                          <w:t xml:space="preserve">, and specific heat </w:t>
                        </w:r>
                      </w:ins>
                      <w:r w:rsidRPr="006D7CBE">
                        <w:t xml:space="preserve">at different linear size </w:t>
                      </w:r>
                      <m:oMath>
                        <m:r>
                          <m:rPr>
                            <m:sty m:val="p"/>
                          </m:rPr>
                          <w:rPr>
                            <w:rFonts w:ascii="Cambria Math" w:hAnsi="Cambria Math"/>
                          </w:rPr>
                          <m:t>L</m:t>
                        </m:r>
                      </m:oMath>
                      <w:r w:rsidRPr="006D7CBE">
                        <w:t xml:space="preserve">. </w:t>
                      </w:r>
                    </w:p>
                  </w:txbxContent>
                </v:textbox>
                <w10:wrap type="topAndBottom"/>
              </v:shape>
            </w:pict>
          </mc:Fallback>
        </mc:AlternateContent>
      </w:r>
      <w:r w:rsidR="002B1CB9" w:rsidRPr="00D734EE">
        <w:t>monolayer.</w:t>
      </w:r>
    </w:p>
    <w:p w14:paraId="5132194E" w14:textId="30ADF742" w:rsidR="00340BBC" w:rsidRPr="00D734EE" w:rsidRDefault="00E328F1" w:rsidP="00340BBC">
      <w:pPr>
        <w:spacing w:line="360" w:lineRule="auto"/>
      </w:pPr>
      <w:r w:rsidRPr="00D734EE">
        <w:lastRenderedPageBreak/>
        <w:tab/>
      </w:r>
      <w:ins w:id="111" w:author="王 昊昕" w:date="2022-11-23T11:24:00Z">
        <w:r w:rsidR="005F631D">
          <w:t>To</w:t>
        </w:r>
      </w:ins>
      <w:ins w:id="112" w:author="王 昊昕" w:date="2022-11-24T21:17:00Z">
        <w:r w:rsidR="00554832">
          <w:t xml:space="preserve"> gain insight </w:t>
        </w:r>
      </w:ins>
      <w:ins w:id="113" w:author="王 昊昕" w:date="2022-12-08T19:08:00Z">
        <w:r w:rsidR="00DB4E72">
          <w:t>into</w:t>
        </w:r>
      </w:ins>
      <w:ins w:id="114" w:author="王 昊昕" w:date="2022-11-24T21:17:00Z">
        <w:r w:rsidR="00554832">
          <w:t xml:space="preserve"> </w:t>
        </w:r>
      </w:ins>
      <w:ins w:id="115" w:author="王 昊昕" w:date="2022-11-23T11:24:00Z">
        <w:r w:rsidR="005F631D">
          <w:t>the l</w:t>
        </w:r>
      </w:ins>
      <w:ins w:id="116" w:author="王 昊昕" w:date="2022-11-23T11:25:00Z">
        <w:r w:rsidR="005F631D">
          <w:t xml:space="preserve">ow temperature magnetic phase, and the </w:t>
        </w:r>
      </w:ins>
      <w:ins w:id="117" w:author="王 昊昕" w:date="2022-11-24T21:18:00Z">
        <w:r w:rsidR="00554832">
          <w:t xml:space="preserve">corresponding </w:t>
        </w:r>
      </w:ins>
      <w:ins w:id="118" w:author="王 昊昕" w:date="2022-11-23T11:25:00Z">
        <w:r w:rsidR="005F631D">
          <w:t>phase transition, w</w:t>
        </w:r>
      </w:ins>
      <w:del w:id="119" w:author="王 昊昕" w:date="2022-11-23T11:25:00Z">
        <w:r w:rsidRPr="00D734EE" w:rsidDel="005F631D">
          <w:delText>W</w:delText>
        </w:r>
      </w:del>
      <w:r w:rsidRPr="00D734EE">
        <w:t xml:space="preserve">e further </w:t>
      </w:r>
      <w:r w:rsidR="00340BBC" w:rsidRPr="00D734EE">
        <w:t>performed</w:t>
      </w:r>
      <w:r w:rsidRPr="00D734EE">
        <w:t xml:space="preserve"> theoretical calculation</w:t>
      </w:r>
      <w:ins w:id="120" w:author="王 昊昕" w:date="2022-11-24T21:17:00Z">
        <w:r w:rsidR="00554832">
          <w:t>s</w:t>
        </w:r>
      </w:ins>
      <w:r w:rsidRPr="00D734EE">
        <w:t xml:space="preserve"> </w:t>
      </w:r>
      <w:ins w:id="121" w:author="Hong Yao" w:date="2022-12-04T18:08:00Z">
        <w:r w:rsidR="00E36579">
          <w:t>for</w:t>
        </w:r>
      </w:ins>
      <w:ins w:id="122" w:author="王 昊昕" w:date="2022-11-23T11:26:00Z">
        <w:del w:id="123" w:author="Hong Yao" w:date="2022-12-04T18:08:00Z">
          <w:r w:rsidR="005F631D" w:rsidDel="00E36579">
            <w:delText>in</w:delText>
          </w:r>
        </w:del>
      </w:ins>
      <w:del w:id="124" w:author="王 昊昕" w:date="2022-11-23T11:26:00Z">
        <w:r w:rsidRPr="00D734EE" w:rsidDel="005F631D">
          <w:delText>of</w:delText>
        </w:r>
      </w:del>
      <w:r w:rsidRPr="00D734EE">
        <w:t xml:space="preserve"> </w:t>
      </w:r>
      <w:ins w:id="125" w:author="王 昊昕" w:date="2022-12-08T19:09:00Z">
        <w:r w:rsidR="00DB4E72">
          <w:t xml:space="preserve">the </w:t>
        </w:r>
      </w:ins>
      <w:r w:rsidRPr="00D734EE">
        <w:t xml:space="preserve">monolayer </w:t>
      </w:r>
      <w:ins w:id="126" w:author="王 昊昕" w:date="2022-11-23T11:27:00Z">
        <w:r w:rsidR="005F631D">
          <w:t>by</w:t>
        </w:r>
      </w:ins>
      <w:del w:id="127" w:author="王 昊昕" w:date="2022-11-23T11:27:00Z">
        <w:r w:rsidRPr="00D734EE" w:rsidDel="005F631D">
          <w:delText>to</w:delText>
        </w:r>
      </w:del>
      <w:r w:rsidRPr="00D734EE">
        <w:t xml:space="preserve"> </w:t>
      </w:r>
      <w:del w:id="128" w:author="王 昊昕" w:date="2022-11-23T11:26:00Z">
        <w:r w:rsidRPr="00D734EE" w:rsidDel="005F631D">
          <w:delText>identify the magnetic</w:delText>
        </w:r>
      </w:del>
      <w:ins w:id="129" w:author="王 昊昕" w:date="2022-11-24T21:19:00Z">
        <w:r w:rsidR="00554832">
          <w:t>determining the</w:t>
        </w:r>
      </w:ins>
      <w:r w:rsidRPr="00D734EE">
        <w:t xml:space="preserve"> ground state at zero temperature, </w:t>
      </w:r>
      <w:del w:id="130" w:author="王 昊昕" w:date="2022-11-23T11:27:00Z">
        <w:r w:rsidRPr="00D734EE" w:rsidDel="005F631D">
          <w:delText xml:space="preserve">to </w:delText>
        </w:r>
        <w:r w:rsidR="00340BBC" w:rsidRPr="00D734EE" w:rsidDel="005F631D">
          <w:delText>verify</w:delText>
        </w:r>
        <w:r w:rsidRPr="00D734EE" w:rsidDel="005F631D">
          <w:delText xml:space="preserve"> the BKT-transition, and to</w:delText>
        </w:r>
      </w:del>
      <w:ins w:id="131" w:author="王 昊昕" w:date="2022-11-23T11:27:00Z">
        <w:r w:rsidR="005F631D">
          <w:t>and</w:t>
        </w:r>
      </w:ins>
      <w:r w:rsidRPr="00D734EE">
        <w:t xml:space="preserve"> </w:t>
      </w:r>
      <w:del w:id="132" w:author="王 昊昕" w:date="2022-11-24T21:20:00Z">
        <w:r w:rsidR="00340BBC" w:rsidRPr="00D734EE" w:rsidDel="00554832">
          <w:delText>obtain</w:delText>
        </w:r>
      </w:del>
      <w:ins w:id="133" w:author="王 昊昕" w:date="2022-11-24T21:20:00Z">
        <w:del w:id="134" w:author="Hong Yao" w:date="2022-12-04T18:07:00Z">
          <w:r w:rsidR="00554832" w:rsidDel="00E36579">
            <w:delText>evaluating</w:delText>
          </w:r>
        </w:del>
      </w:ins>
      <w:ins w:id="135" w:author="Hong Yao" w:date="2022-12-04T18:07:00Z">
        <w:r w:rsidR="00E36579">
          <w:t>computing</w:t>
        </w:r>
      </w:ins>
      <w:ins w:id="136" w:author="王 昊昕" w:date="2022-11-24T21:20:00Z">
        <w:r w:rsidR="00554832">
          <w:t xml:space="preserve"> </w:t>
        </w:r>
      </w:ins>
      <w:ins w:id="137" w:author="王 昊昕" w:date="2022-11-23T11:27:00Z">
        <w:r w:rsidR="005F631D">
          <w:t>the</w:t>
        </w:r>
      </w:ins>
      <w:r w:rsidRPr="00D734EE">
        <w:t xml:space="preserve"> </w:t>
      </w:r>
      <w:r w:rsidR="00964095" w:rsidRPr="00D734EE">
        <w:t>phase transition temperature</w:t>
      </w:r>
      <w:del w:id="138" w:author="王 昊昕" w:date="2022-11-24T21:20:00Z">
        <w:r w:rsidR="00964095" w:rsidRPr="00D734EE" w:rsidDel="00554832">
          <w:delText xml:space="preserve"> </w:delText>
        </w:r>
        <w:r w:rsidRPr="00D734EE" w:rsidDel="00554832">
          <w:rPr>
            <w:i/>
          </w:rPr>
          <w:delText>T</w:delText>
        </w:r>
        <w:r w:rsidRPr="00D734EE" w:rsidDel="00554832">
          <w:rPr>
            <w:vertAlign w:val="subscript"/>
          </w:rPr>
          <w:delText>BK</w:delText>
        </w:r>
        <w:r w:rsidR="00340BBC" w:rsidRPr="00D734EE" w:rsidDel="00554832">
          <w:rPr>
            <w:vertAlign w:val="subscript"/>
          </w:rPr>
          <w:delText>T</w:delText>
        </w:r>
      </w:del>
      <w:r w:rsidR="00340BBC" w:rsidRPr="00D734EE">
        <w:rPr>
          <w:vertAlign w:val="subscript"/>
        </w:rPr>
        <w:t>.</w:t>
      </w:r>
      <w:bookmarkStart w:id="139" w:name="_Hlk106995085"/>
      <w:r w:rsidR="00340BBC" w:rsidRPr="00D734EE">
        <w:t xml:space="preserve"> </w:t>
      </w:r>
      <w:del w:id="140" w:author="王 昊昕" w:date="2022-11-23T11:32:00Z">
        <w:r w:rsidR="00340BBC" w:rsidRPr="00D734EE" w:rsidDel="005F631D">
          <w:delText>Several theoretic</w:delText>
        </w:r>
        <w:r w:rsidR="00D502D8" w:rsidRPr="00D734EE" w:rsidDel="005F631D">
          <w:delText>al</w:delText>
        </w:r>
        <w:r w:rsidR="00340BBC" w:rsidRPr="00D734EE" w:rsidDel="005F631D">
          <w:delText xml:space="preserve"> models proposed in previous works have predicted the presence of the magnetic order </w:delText>
        </w:r>
        <w:r w:rsidR="006F449D" w:rsidRPr="00D734EE" w:rsidDel="005F631D">
          <w:delText xml:space="preserve">in </w:delText>
        </w:r>
        <w:r w:rsidR="00340BBC" w:rsidRPr="00D734EE" w:rsidDel="005F631D">
          <w:delText>the monolayer NiPS</w:delText>
        </w:r>
        <w:r w:rsidR="00340BBC" w:rsidRPr="00D734EE" w:rsidDel="005F631D">
          <w:rPr>
            <w:vertAlign w:val="subscript"/>
          </w:rPr>
          <w:delText>3</w:delText>
        </w:r>
        <w:r w:rsidR="00104EB2" w:rsidRPr="00D734EE" w:rsidDel="005F631D">
          <w:rPr>
            <w:rFonts w:hint="eastAsia"/>
          </w:rPr>
          <w:delText>,</w:delText>
        </w:r>
        <w:r w:rsidR="00104EB2" w:rsidRPr="00D734EE" w:rsidDel="005F631D">
          <w:delText xml:space="preserve"> nonetheless the</w:delText>
        </w:r>
        <w:r w:rsidR="00340BBC" w:rsidRPr="00D734EE" w:rsidDel="005F631D">
          <w:delText xml:space="preserve"> phase transition temperatures</w:delText>
        </w:r>
        <w:r w:rsidR="00104EB2" w:rsidRPr="00D734EE" w:rsidDel="005F631D">
          <w:delText xml:space="preserve"> reported</w:delText>
        </w:r>
        <w:r w:rsidR="00340BBC" w:rsidRPr="00D734EE" w:rsidDel="005F631D">
          <w:delText xml:space="preserve"> disagree with our experimental </w:delText>
        </w:r>
        <w:r w:rsidR="006113EF" w:rsidRPr="00D734EE" w:rsidDel="005F631D">
          <w:delText>results</w:delText>
        </w:r>
        <w:r w:rsidR="006113EF" w:rsidRPr="00D734EE" w:rsidDel="005F631D">
          <w:fldChar w:fldCharType="begin">
            <w:fldData xml:space="preserve">PEVuZE5vdGU+PENpdGU+PEF1dGhvcj5DaGl0dGFyaTwvQXV0aG9yPjxZZWFyPjIwMTY8L1llYXI+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</w:fldData>
          </w:fldChar>
        </w:r>
        <w:r w:rsidR="006113EF" w:rsidRPr="00D734EE" w:rsidDel="005F631D">
          <w:delInstrText xml:space="preserve"> ADDIN EN.CITE </w:delInstrText>
        </w:r>
        <w:r w:rsidR="006113EF" w:rsidRPr="00D734EE" w:rsidDel="005F631D">
          <w:fldChar w:fldCharType="begin">
            <w:fldData xml:space="preserve">PEVuZE5vdGU+PENpdGU+PEF1dGhvcj5DaGl0dGFyaTwvQXV0aG9yPjxZZWFyPjIwMTY8L1llYXI+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</w:fldData>
          </w:fldChar>
        </w:r>
        <w:r w:rsidR="006113EF" w:rsidRPr="00D734EE" w:rsidDel="005F631D">
          <w:delInstrText xml:space="preserve"> ADDIN EN.CITE.DATA </w:delInstrText>
        </w:r>
        <w:r w:rsidR="006113EF" w:rsidRPr="00D734EE" w:rsidDel="005F631D">
          <w:fldChar w:fldCharType="end"/>
        </w:r>
        <w:r w:rsidR="006113EF" w:rsidRPr="00D734EE" w:rsidDel="005F631D">
          <w:fldChar w:fldCharType="separate"/>
        </w:r>
        <w:r w:rsidR="006113EF" w:rsidRPr="00D734EE" w:rsidDel="005F631D">
          <w:rPr>
            <w:noProof/>
            <w:vertAlign w:val="superscript"/>
          </w:rPr>
          <w:delText>24,27,32</w:delText>
        </w:r>
        <w:r w:rsidR="006113EF" w:rsidRPr="00D734EE" w:rsidDel="005F631D">
          <w:fldChar w:fldCharType="end"/>
        </w:r>
        <w:r w:rsidR="00340BBC" w:rsidRPr="00D734EE" w:rsidDel="005F631D">
          <w:delText xml:space="preserve">. </w:delText>
        </w:r>
        <w:r w:rsidR="00340BBC" w:rsidRPr="00D734EE" w:rsidDel="005F631D">
          <w:rPr>
            <w:rFonts w:hint="eastAsia"/>
          </w:rPr>
          <w:delText>T</w:delText>
        </w:r>
        <w:r w:rsidR="00340BBC" w:rsidRPr="00D734EE" w:rsidDel="005F631D">
          <w:delText>o shed further light on the monolayer NiPS</w:delText>
        </w:r>
        <w:r w:rsidR="00340BBC" w:rsidRPr="00D734EE" w:rsidDel="005F631D">
          <w:rPr>
            <w:vertAlign w:val="subscript"/>
          </w:rPr>
          <w:delText>3</w:delText>
        </w:r>
        <w:r w:rsidR="00340BBC" w:rsidRPr="00D734EE" w:rsidDel="005F631D">
          <w:delText xml:space="preserve"> system, we </w:delText>
        </w:r>
        <w:r w:rsidR="00104EB2" w:rsidRPr="00D734EE" w:rsidDel="005F631D">
          <w:delText xml:space="preserve">here </w:delText>
        </w:r>
        <w:r w:rsidR="00340BBC" w:rsidRPr="00D734EE" w:rsidDel="005F631D">
          <w:delText xml:space="preserve">demonstrate a model that captures the distinguishing physics of our specific 2-dimensional quantum system. </w:delText>
        </w:r>
      </w:del>
      <w:r w:rsidR="00340BBC" w:rsidRPr="00D734EE">
        <w:t>We consider a minimal effective spin-1 model</w:t>
      </w:r>
      <w:ins w:id="141" w:author="Hong Yao" w:date="2022-12-04T18:08:00Z">
        <w:r w:rsidR="00E36579">
          <w:t xml:space="preserve"> on the honeycomb lattice</w:t>
        </w:r>
      </w:ins>
      <w:r w:rsidR="00340BBC" w:rsidRPr="00D734EE">
        <w:t xml:space="preserve"> including dominating spin-exchange coupling and single-ion anisotropy (SIA) which can be written as</w:t>
      </w:r>
    </w:p>
    <w:p w14:paraId="0A01B01D" w14:textId="0C0ED4DE" w:rsidR="00340BBC" w:rsidRPr="00D734EE" w:rsidRDefault="00340BBC" w:rsidP="00340BBC">
      <w:pPr>
        <w:spacing w:line="360" w:lineRule="auto"/>
      </w:pPr>
      <w:bookmarkStart w:id="142" w:name="_Hlk106995122"/>
      <m:oMathPara>
        <m:oMath>
          <m:r>
            <w:rPr>
              <w:rFonts w:ascii="Cambria Math" w:hAnsi="Cambria Math"/>
            </w:rPr>
            <m:t>H=</m:t>
          </m:r>
          <m:sSub>
            <m:sSubPr>
              <m:ctrlPr>
                <w:rPr>
                  <w:rFonts w:ascii="Cambria Math" w:hAnsi="Cambria Math"/>
                  <w:i/>
                </w:rPr>
              </m:ctrlPr>
            </m:sSubPr>
            <m:e>
              <m:r>
                <w:rPr>
                  <w:rFonts w:ascii="Cambria Math" w:hAnsi="Cambria Math"/>
                </w:rPr>
                <m:t>J</m:t>
              </m:r>
            </m:e>
            <m:sub>
              <m:r>
                <w:rPr>
                  <w:rFonts w:ascii="Cambria Math" w:hAnsi="Cambria Math"/>
                </w:rPr>
                <m:t>1</m:t>
              </m:r>
            </m:sub>
          </m:sSub>
          <m:nary>
            <m:naryPr>
              <m:chr m:val="∑"/>
              <m:supHide m:val="1"/>
              <m:ctrlPr>
                <w:rPr>
                  <w:rFonts w:ascii="Cambria Math" w:hAnsi="Cambria Math"/>
                  <w:i/>
                </w:rPr>
              </m:ctrlPr>
            </m:naryPr>
            <m:sub>
              <m:r>
                <w:rPr>
                  <w:rFonts w:ascii="Cambria Math" w:hAnsi="Cambria Math"/>
                </w:rPr>
                <m:t>⟨i, j⟩</m:t>
              </m:r>
            </m:sub>
            <m:sup/>
            <m:e>
              <m:sSub>
                <m:sSubPr>
                  <m:ctrlPr>
                    <w:rPr>
                      <w:rFonts w:ascii="Cambria Math" w:hAnsi="Cambria Math"/>
                      <w:i/>
                    </w:rPr>
                  </m:ctrlPr>
                </m:sSubPr>
                <m:e>
                  <m:r>
                    <m:rPr>
                      <m:sty m:val="bi"/>
                    </m:rP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2</m:t>
              </m:r>
            </m:sub>
          </m:sSub>
          <m:nary>
            <m:naryPr>
              <m:chr m:val="∑"/>
              <m:supHide m:val="1"/>
              <m:ctrlPr>
                <w:rPr>
                  <w:rFonts w:ascii="Cambria Math" w:hAnsi="Cambria Math"/>
                  <w:i/>
                </w:rPr>
              </m:ctrlPr>
            </m:naryPr>
            <m:sub>
              <m:r>
                <w:rPr>
                  <w:rFonts w:ascii="Cambria Math" w:hAnsi="Cambria Math"/>
                </w:rPr>
                <m:t>⟨⟨i, j⟩⟩</m:t>
              </m:r>
            </m:sub>
            <m:sup/>
            <m:e>
              <m:sSub>
                <m:sSubPr>
                  <m:ctrlPr>
                    <w:rPr>
                      <w:rFonts w:ascii="Cambria Math" w:hAnsi="Cambria Math"/>
                      <w:i/>
                    </w:rPr>
                  </m:ctrlPr>
                </m:sSubPr>
                <m:e>
                  <m:r>
                    <m:rPr>
                      <m:sty m:val="bi"/>
                    </m:rP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3</m:t>
              </m:r>
            </m:sub>
          </m:sSub>
          <m:nary>
            <m:naryPr>
              <m:chr m:val="∑"/>
              <m:supHide m:val="1"/>
              <m:ctrlPr>
                <w:rPr>
                  <w:rFonts w:ascii="Cambria Math" w:hAnsi="Cambria Math"/>
                  <w:i/>
                </w:rPr>
              </m:ctrlPr>
            </m:naryPr>
            <m:sub>
              <m:r>
                <w:rPr>
                  <w:rFonts w:ascii="Cambria Math" w:hAnsi="Cambria Math"/>
                </w:rPr>
                <m:t>⟨⟨⟨i, j⟩⟩⟩</m:t>
              </m:r>
            </m:sub>
            <m:sup/>
            <m:e>
              <m:sSub>
                <m:sSubPr>
                  <m:ctrlPr>
                    <w:rPr>
                      <w:rFonts w:ascii="Cambria Math" w:hAnsi="Cambria Math"/>
                      <w:i/>
                    </w:rPr>
                  </m:ctrlPr>
                </m:sSubPr>
                <m:e>
                  <m:r>
                    <m:rPr>
                      <m:sty m:val="bi"/>
                    </m:rP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j</m:t>
                  </m:r>
                </m:sub>
              </m:sSub>
            </m:e>
          </m:nary>
          <m:r>
            <w:rPr>
              <w:rFonts w:ascii="Cambria Math" w:hAnsi="Cambria Math"/>
            </w:rPr>
            <m:t>+</m:t>
          </m:r>
          <m:sSub>
            <m:sSubPr>
              <m:ctrlPr>
                <w:del w:id="143" w:author="Hong Yao" w:date="2022-12-04T18:13:00Z">
                  <w:rPr>
                    <w:rFonts w:ascii="Cambria Math" w:hAnsi="Cambria Math"/>
                    <w:i/>
                  </w:rPr>
                </w:del>
              </m:ctrlPr>
            </m:sSubPr>
            <m:e>
              <m:r>
                <w:del w:id="144" w:author="Hong Yao" w:date="2022-12-04T18:13:00Z">
                  <w:rPr>
                    <w:rFonts w:ascii="Cambria Math" w:hAnsi="Cambria Math"/>
                  </w:rPr>
                  <m:t>D</m:t>
                </w:del>
              </m:r>
            </m:e>
            <m:sub>
              <m:r>
                <w:del w:id="145" w:author="Hong Yao" w:date="2022-12-04T18:13:00Z">
                  <w:rPr>
                    <w:rFonts w:ascii="Cambria Math" w:hAnsi="Cambria Math"/>
                  </w:rPr>
                  <m:t>zz</m:t>
                </w:del>
              </m:r>
            </m:sub>
          </m:sSub>
          <m:r>
            <w:ins w:id="146" w:author="Hong Yao" w:date="2022-12-04T18:13:00Z">
              <w:rPr>
                <w:rFonts w:ascii="Cambria Math" w:hAnsi="Cambria Math"/>
              </w:rPr>
              <m:t>D</m:t>
            </w:ins>
          </m:r>
          <m:nary>
            <m:naryPr>
              <m:chr m:val="∑"/>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z</m:t>
                          </m:r>
                        </m:sup>
                      </m:sSubSup>
                    </m:e>
                  </m:d>
                </m:e>
                <m:sup>
                  <m:r>
                    <w:rPr>
                      <w:rFonts w:ascii="Cambria Math" w:hAnsi="Cambria Math"/>
                    </w:rPr>
                    <m:t>2</m:t>
                  </m:r>
                </m:sup>
              </m:sSup>
              <m:r>
                <w:rPr>
                  <w:rFonts w:ascii="Cambria Math" w:hAnsi="Cambria Math"/>
                </w:rPr>
                <m:t xml:space="preserve"> </m:t>
              </m:r>
            </m:e>
          </m:nary>
          <m:r>
            <w:rPr>
              <w:rFonts w:ascii="Cambria Math" w:hAnsi="Cambria Math"/>
            </w:rPr>
            <m:t>,</m:t>
          </m:r>
        </m:oMath>
      </m:oMathPara>
    </w:p>
    <w:bookmarkEnd w:id="142"/>
    <w:p w14:paraId="76BACDC2" w14:textId="34E4F48D" w:rsidR="00163C5E" w:rsidRDefault="00340BBC" w:rsidP="00551125">
      <w:pPr>
        <w:spacing w:line="360" w:lineRule="auto"/>
        <w:rPr>
          <w:ins w:id="147" w:author="王 昊昕" w:date="2022-11-24T22:34:00Z"/>
        </w:rPr>
      </w:pPr>
      <w:r w:rsidRPr="00D734EE">
        <w:t xml:space="preserve">where </w:t>
      </w:r>
      <m:oMath>
        <m:d>
          <m:dPr>
            <m:begChr m:val="⟨"/>
            <m:endChr m:val="⟩"/>
            <m:ctrlPr>
              <w:rPr>
                <w:rFonts w:ascii="Cambria Math" w:hAnsi="Cambria Math"/>
                <w:i/>
              </w:rPr>
            </m:ctrlPr>
          </m:dPr>
          <m:e>
            <m:r>
              <w:rPr>
                <w:rFonts w:ascii="Cambria Math" w:hAnsi="Cambria Math"/>
              </w:rPr>
              <m:t>i, j</m:t>
            </m:r>
          </m:e>
        </m:d>
      </m:oMath>
      <w:r w:rsidRPr="00D734EE">
        <w:t xml:space="preserve">, </w:t>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i, j</m:t>
                </m:r>
              </m:e>
            </m:d>
          </m:e>
        </m:d>
      </m:oMath>
      <w:r w:rsidRPr="00D734EE">
        <w:t xml:space="preserve"> and </w:t>
      </w:r>
      <m:oMath>
        <m:r>
          <w:rPr>
            <w:rFonts w:ascii="Cambria Math" w:hAnsi="Cambria Math"/>
          </w:rPr>
          <m:t>⟨⟨⟨i, j⟩⟩⟩</m:t>
        </m:r>
      </m:oMath>
      <w:r w:rsidRPr="00D734EE">
        <w:t xml:space="preserve"> represent the nearest, the next-nearest, and the third-nearest neighbor (NN, NNN, and TNN) sites </w:t>
      </w:r>
      <m:oMath>
        <m:r>
          <w:rPr>
            <w:rFonts w:ascii="Cambria Math" w:hAnsi="Cambria Math"/>
          </w:rPr>
          <m:t>i</m:t>
        </m:r>
      </m:oMath>
      <w:r w:rsidRPr="00D734EE">
        <w:t xml:space="preserve"> and </w:t>
      </w:r>
      <m:oMath>
        <m:r>
          <w:rPr>
            <w:rFonts w:ascii="Cambria Math" w:hAnsi="Cambria Math"/>
          </w:rPr>
          <m:t>j</m:t>
        </m:r>
      </m:oMath>
      <w:r w:rsidRPr="00D734EE">
        <w:t xml:space="preserve">, respectively. </w:t>
      </w:r>
      <w:moveToRangeStart w:id="148" w:author="王 昊昕" w:date="2022-11-23T18:05:00Z" w:name="move120119143"/>
      <w:moveTo w:id="149" w:author="王 昊昕" w:date="2022-11-23T18:05:00Z">
        <w:r w:rsidR="005F631D" w:rsidRPr="00D734EE">
          <w:t xml:space="preserve">We </w:t>
        </w:r>
        <w:del w:id="150" w:author="王 昊昕" w:date="2022-11-24T21:26:00Z">
          <w:r w:rsidR="005F631D" w:rsidRPr="00D734EE" w:rsidDel="009526C0">
            <w:delText>chose</w:delText>
          </w:r>
        </w:del>
      </w:moveTo>
      <w:ins w:id="151" w:author="王 昊昕" w:date="2022-11-24T21:26:00Z">
        <w:r w:rsidR="009526C0">
          <w:t>adopt</w:t>
        </w:r>
      </w:ins>
      <w:moveTo w:id="152" w:author="王 昊昕" w:date="2022-11-23T18:05:00Z">
        <w:r w:rsidR="005F631D" w:rsidRPr="00D734EE">
          <w:t xml:space="preserve"> the following set of parameters </w:t>
        </w:r>
        <w:del w:id="153" w:author="王 昊昕" w:date="2022-11-23T18:05:00Z">
          <w:r w:rsidR="005F631D" w:rsidRPr="00D734EE" w:rsidDel="005F631D">
            <w:delText>compatible with</w:delText>
          </w:r>
        </w:del>
      </w:moveTo>
      <w:ins w:id="154" w:author="王 昊昕" w:date="2022-11-23T18:05:00Z">
        <w:r w:rsidR="005F631D">
          <w:t>according to</w:t>
        </w:r>
      </w:ins>
      <w:moveTo w:id="155" w:author="王 昊昕" w:date="2022-11-23T18:05:00Z">
        <w:r w:rsidR="005F631D" w:rsidRPr="00D734EE">
          <w:t xml:space="preserve"> DFT </w:t>
        </w:r>
      </w:moveTo>
      <w:ins w:id="156" w:author="王 昊昕" w:date="2022-11-23T18:05:00Z">
        <w:r w:rsidR="005F631D">
          <w:t>calculations</w:t>
        </w:r>
      </w:ins>
      <w:moveTo w:id="157" w:author="王 昊昕" w:date="2022-11-23T18:05:00Z">
        <w:del w:id="158" w:author="王 昊昕" w:date="2022-11-23T18:05:00Z">
          <w:r w:rsidR="005F631D" w:rsidRPr="00D734EE" w:rsidDel="005F631D">
            <w:delText>results</w:delText>
          </w:r>
        </w:del>
        <w:del w:id="159" w:author="王 昊昕" w:date="2022-11-24T21:26:00Z">
          <w:r w:rsidR="005F631D" w:rsidRPr="00D734EE" w:rsidDel="009526C0">
            <w:rPr>
              <w:vertAlign w:val="superscript"/>
            </w:rPr>
            <w:delText>33</w:delText>
          </w:r>
        </w:del>
      </w:moveTo>
      <w:ins w:id="160" w:author="王 昊昕" w:date="2022-11-24T21:26:00Z">
        <w:r w:rsidR="009526C0">
          <w:rPr>
            <w:vertAlign w:val="superscript"/>
          </w:rPr>
          <w:t>24</w:t>
        </w:r>
      </w:ins>
      <w:moveTo w:id="161" w:author="王 昊昕" w:date="2022-11-23T18:05:00Z">
        <w:r w:rsidR="005F631D" w:rsidRPr="00D734EE">
          <w:t xml:space="preserve">: </w:t>
        </w: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 xml:space="preserve">=-5.3 </m:t>
          </m:r>
          <m:r>
            <m:rPr>
              <m:sty m:val="p"/>
            </m:rPr>
            <w:rPr>
              <w:rFonts w:ascii="Cambria Math" w:hAnsi="Cambria Math"/>
            </w:rPr>
            <m:t>meV</m:t>
          </m:r>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 xml:space="preserve">=-0.2 </m:t>
          </m:r>
          <m:r>
            <m:rPr>
              <m:sty m:val="p"/>
            </m:rPr>
            <w:rPr>
              <w:rFonts w:ascii="Cambria Math" w:hAnsi="Cambria Math"/>
            </w:rPr>
            <m:t>meV</m:t>
          </m:r>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3</m:t>
              </m:r>
            </m:sub>
          </m:sSub>
          <m:r>
            <w:rPr>
              <w:rFonts w:ascii="Cambria Math" w:hAnsi="Cambria Math"/>
            </w:rPr>
            <m:t>=</m:t>
          </m:r>
          <m:r>
            <w:ins w:id="162" w:author="王 昊昕" w:date="2022-11-23T18:17:00Z">
              <w:rPr>
                <w:rFonts w:ascii="Cambria Math" w:hAnsi="Cambria Math"/>
              </w:rPr>
              <m:t>2</m:t>
            </w:ins>
          </m:r>
          <m:r>
            <w:del w:id="163" w:author="王 昊昕" w:date="2022-11-23T18:17:00Z">
              <w:rPr>
                <w:rFonts w:ascii="Cambria Math" w:hAnsi="Cambria Math"/>
              </w:rPr>
              <m:t>3</m:t>
            </w:del>
          </m:r>
          <m:r>
            <w:rPr>
              <w:rFonts w:ascii="Cambria Math" w:hAnsi="Cambria Math"/>
            </w:rPr>
            <m:t xml:space="preserve">8 </m:t>
          </m:r>
          <m:r>
            <m:rPr>
              <m:sty m:val="p"/>
            </m:rPr>
            <w:rPr>
              <w:rFonts w:ascii="Cambria Math" w:hAnsi="Cambria Math"/>
            </w:rPr>
            <m:t xml:space="preserve">meV, </m:t>
          </m:r>
          <m:sSub>
            <m:sSubPr>
              <m:ctrlPr>
                <w:del w:id="164" w:author="Hong Yao" w:date="2022-12-04T18:13:00Z">
                  <w:rPr>
                    <w:rFonts w:ascii="Cambria Math" w:hAnsi="Cambria Math"/>
                    <w:i/>
                  </w:rPr>
                </w:del>
              </m:ctrlPr>
            </m:sSubPr>
            <m:e>
              <m:r>
                <w:del w:id="165" w:author="Hong Yao" w:date="2022-12-04T18:13:00Z">
                  <w:rPr>
                    <w:rFonts w:ascii="Cambria Math" w:hAnsi="Cambria Math"/>
                  </w:rPr>
                  <m:t>D</m:t>
                </w:del>
              </m:r>
            </m:e>
            <m:sub>
              <m:r>
                <w:del w:id="166" w:author="Hong Yao" w:date="2022-12-04T18:13:00Z">
                  <w:rPr>
                    <w:rFonts w:ascii="Cambria Math" w:hAnsi="Cambria Math"/>
                  </w:rPr>
                  <m:t>zz</m:t>
                </w:del>
              </m:r>
            </m:sub>
          </m:sSub>
          <m:r>
            <w:ins w:id="167" w:author="Hong Yao" w:date="2022-12-04T18:13:00Z">
              <w:rPr>
                <w:rFonts w:ascii="Cambria Math" w:hAnsi="Cambria Math"/>
              </w:rPr>
              <m:t>D</m:t>
            </w:ins>
          </m:r>
          <m:r>
            <w:rPr>
              <w:rFonts w:ascii="Cambria Math" w:hAnsi="Cambria Math"/>
            </w:rPr>
            <m:t xml:space="preserve">=0.113 </m:t>
          </m:r>
          <m:r>
            <m:rPr>
              <m:sty m:val="p"/>
            </m:rPr>
            <w:rPr>
              <w:rFonts w:ascii="Cambria Math" w:hAnsi="Cambria Math"/>
            </w:rPr>
            <m:t>meV</m:t>
          </m:r>
          <m:r>
            <w:rPr>
              <w:rFonts w:ascii="Cambria Math" w:hAnsi="Cambria Math"/>
            </w:rPr>
            <m:t>.</m:t>
          </m:r>
        </m:oMath>
        <w:moveToRangeEnd w:id="148"/>
        <w:ins w:id="168" w:author="王 昊昕" w:date="2022-11-23T18:05:00Z">
          <w:r w:rsidR="009526C0">
            <w:t xml:space="preserve"> Here, anisotropy terms except single ion anisotropy (SIA) </w:t>
          </w:r>
        </w:ins>
        <m:oMath>
          <m:sSub>
            <m:sSubPr>
              <m:ctrlPr>
                <w:ins w:id="169" w:author="王 昊昕" w:date="2022-11-23T18:05:00Z">
                  <w:del w:id="170" w:author="Hong Yao" w:date="2022-12-04T18:14:00Z">
                    <w:rPr>
                      <w:rFonts w:ascii="Cambria Math" w:hAnsi="Cambria Math"/>
                      <w:i/>
                    </w:rPr>
                  </w:del>
                </w:ins>
              </m:ctrlPr>
            </m:sSubPr>
            <m:e>
              <m:r>
                <w:ins w:id="171" w:author="王 昊昕" w:date="2022-11-23T18:05:00Z">
                  <w:del w:id="172" w:author="Hong Yao" w:date="2022-12-04T18:14:00Z">
                    <w:rPr>
                      <w:rFonts w:ascii="Cambria Math" w:hAnsi="Cambria Math"/>
                    </w:rPr>
                    <m:t>D</m:t>
                  </w:del>
                </w:ins>
              </m:r>
            </m:e>
            <m:sub>
              <m:r>
                <w:ins w:id="173" w:author="王 昊昕" w:date="2022-11-23T18:05:00Z">
                  <w:del w:id="174" w:author="Hong Yao" w:date="2022-12-04T18:14:00Z">
                    <w:rPr>
                      <w:rFonts w:ascii="Cambria Math" w:hAnsi="Cambria Math"/>
                    </w:rPr>
                    <m:t>zz</m:t>
                  </w:del>
                </w:ins>
              </m:r>
            </m:sub>
          </m:sSub>
          <m:r>
            <w:ins w:id="175" w:author="王 昊昕" w:date="2022-11-23T18:05:00Z">
              <w:rPr>
                <w:rFonts w:ascii="Cambria Math" w:hAnsi="Cambria Math"/>
              </w:rPr>
              <m:t>D</m:t>
            </w:ins>
          </m:r>
        </m:oMath>
        <w:ins w:id="176" w:author="王 昊昕" w:date="2022-11-23T18:05:00Z">
          <w:r w:rsidR="009526C0">
            <w:t xml:space="preserve"> are neglected </w:t>
          </w:r>
          <w:del w:id="177" w:author="Hong Yao" w:date="2022-12-04T18:10:00Z">
            <w:r w:rsidR="009526C0" w:rsidDel="00E36579">
              <w:delText>under</w:delText>
            </w:r>
          </w:del>
          <w:r w:rsidR="00E36579">
            <w:t>after</w:t>
          </w:r>
          <w:r w:rsidR="009526C0">
            <w:t xml:space="preserve"> </w:t>
          </w:r>
          <w:r w:rsidR="00E36579">
            <w:t xml:space="preserve">carefully </w:t>
          </w:r>
          <w:del w:id="178" w:author="Hong Yao" w:date="2022-12-04T18:10:00Z">
            <w:r w:rsidR="009526C0" w:rsidDel="00E36579">
              <w:delText xml:space="preserve">the </w:delText>
            </w:r>
          </w:del>
          <w:r w:rsidR="009526C0">
            <w:t>consider</w:t>
          </w:r>
          <w:r w:rsidR="00E36579">
            <w:t>ing</w:t>
          </w:r>
          <w:del w:id="179" w:author="Hong Yao" w:date="2022-12-04T18:11:00Z">
            <w:r w:rsidR="009526C0" w:rsidDel="00E36579">
              <w:delText>ation</w:delText>
            </w:r>
          </w:del>
          <w:r w:rsidR="009526C0">
            <w:t xml:space="preserve"> </w:t>
          </w:r>
          <w:del w:id="180" w:author="Hong Yao" w:date="2022-12-04T18:11:00Z">
            <w:r w:rsidR="009526C0" w:rsidDel="00E36579">
              <w:delText xml:space="preserve">of </w:delText>
            </w:r>
          </w:del>
          <w:r w:rsidR="009526C0">
            <w:t>the crystal field splitting of the Ni</w:t>
          </w:r>
          <w:r w:rsidR="009526C0">
            <w:rPr>
              <w:vertAlign w:val="superscript"/>
            </w:rPr>
            <w:t>2+</w:t>
          </w:r>
          <w:r w:rsidR="009526C0">
            <w:t xml:space="preserve"> ion and the crystal symmetry. Specifically, </w:t>
          </w:r>
        </w:ins>
        <m:oMath>
          <m:r>
            <w:ins w:id="181" w:author="王 昊昕" w:date="2022-11-23T18:05:00Z">
              <w:rPr>
                <w:rFonts w:ascii="Cambria Math" w:hAnsi="Cambria Math"/>
              </w:rPr>
              <m:t>D</m:t>
            </w:ins>
          </m:r>
          <m:sSub>
            <m:sSubPr>
              <m:ctrlPr>
                <w:ins w:id="182" w:author="王 昊昕" w:date="2022-11-23T18:05:00Z">
                  <w:del w:id="183" w:author="Hong Yao" w:date="2022-12-04T18:14:00Z">
                    <w:rPr>
                      <w:rFonts w:ascii="Cambria Math" w:hAnsi="Cambria Math"/>
                      <w:i/>
                    </w:rPr>
                  </w:del>
                </w:ins>
              </m:ctrlPr>
            </m:sSubPr>
            <m:e>
              <m:r>
                <w:ins w:id="184" w:author="王 昊昕" w:date="2022-11-23T18:05:00Z">
                  <w:del w:id="185" w:author="Hong Yao" w:date="2022-12-04T18:14:00Z">
                    <w:rPr>
                      <w:rFonts w:ascii="Cambria Math" w:hAnsi="Cambria Math"/>
                    </w:rPr>
                    <m:t>D</m:t>
                  </w:del>
                </w:ins>
              </m:r>
            </m:e>
            <m:sub>
              <m:r>
                <w:ins w:id="186" w:author="王 昊昕" w:date="2022-11-23T18:05:00Z">
                  <w:del w:id="187" w:author="Hong Yao" w:date="2022-12-04T18:14:00Z">
                    <w:rPr>
                      <w:rFonts w:ascii="Cambria Math" w:hAnsi="Cambria Math"/>
                    </w:rPr>
                    <m:t>zz</m:t>
                  </w:del>
                </w:ins>
              </m:r>
            </m:sub>
          </m:sSub>
        </m:oMath>
        <w:ins w:id="188" w:author="王 昊昕" w:date="2022-11-23T18:05:00Z">
          <w:r w:rsidR="009526C0">
            <w:t xml:space="preserve"> is induced by spin-orbit-driven intermixing of the orbital singlet ground state </w:t>
          </w:r>
        </w:ins>
        <m:oMath>
          <m:r>
            <w:ins w:id="189" w:author="王 昊昕" w:date="2022-11-23T18:05:00Z">
              <w:rPr>
                <w:rFonts w:ascii="Cambria Math" w:hAnsi="Cambria Math"/>
              </w:rPr>
              <m:t>3</m:t>
            </w:ins>
          </m:r>
          <m:sSub>
            <m:sSubPr>
              <m:ctrlPr>
                <w:ins w:id="190" w:author="王 昊昕" w:date="2022-11-23T18:05:00Z">
                  <w:rPr>
                    <w:rFonts w:ascii="Cambria Math" w:hAnsi="Cambria Math"/>
                    <w:i/>
                  </w:rPr>
                </w:ins>
              </m:ctrlPr>
            </m:sSubPr>
            <m:e>
              <m:r>
                <w:ins w:id="191" w:author="王 昊昕" w:date="2022-11-23T18:05:00Z">
                  <w:rPr>
                    <w:rFonts w:ascii="Cambria Math" w:hAnsi="Cambria Math"/>
                  </w:rPr>
                  <m:t>A</m:t>
                </w:ins>
              </m:r>
            </m:e>
            <m:sub>
              <m:r>
                <w:ins w:id="192" w:author="王 昊昕" w:date="2022-11-23T18:05:00Z">
                  <w:rPr>
                    <w:rFonts w:ascii="Cambria Math" w:hAnsi="Cambria Math"/>
                  </w:rPr>
                  <m:t>2</m:t>
                </w:ins>
              </m:r>
              <m:r>
                <w:ins w:id="193" w:author="王 昊昕" w:date="2022-11-23T18:05:00Z">
                  <w:rPr>
                    <w:rFonts w:ascii="Cambria Math" w:hAnsi="Cambria Math" w:hint="eastAsia"/>
                  </w:rPr>
                  <m:t>g</m:t>
                </w:ins>
              </m:r>
            </m:sub>
          </m:sSub>
          <m:r>
            <w:ins w:id="194" w:author="王 昊昕" w:date="2022-11-23T18:05:00Z">
              <w:del w:id="195" w:author="lee maurice" w:date="2022-12-06T19:50:00Z">
                <w:rPr>
                  <w:rFonts w:ascii="Cambria Math" w:hAnsi="Cambria Math"/>
                </w:rPr>
                <m:t>A2g</m:t>
              </w:del>
            </w:ins>
          </m:r>
        </m:oMath>
        <w:ins w:id="196" w:author="王 昊昕" w:date="2022-11-23T18:05:00Z">
          <w:r w:rsidR="009526C0">
            <w:t xml:space="preserve"> and the excited state 3</w:t>
          </w:r>
        </w:ins>
        <m:oMath>
          <m:sSub>
            <m:sSubPr>
              <m:ctrlPr>
                <w:ins w:id="197" w:author="王 昊昕" w:date="2022-11-23T18:05:00Z">
                  <w:rPr>
                    <w:rFonts w:ascii="Cambria Math" w:hAnsi="Cambria Math"/>
                    <w:i/>
                  </w:rPr>
                </w:ins>
              </m:ctrlPr>
            </m:sSubPr>
            <m:e>
              <m:r>
                <w:ins w:id="198" w:author="王 昊昕" w:date="2022-11-23T18:05:00Z">
                  <w:rPr>
                    <w:rFonts w:ascii="Cambria Math" w:hAnsi="Cambria Math"/>
                  </w:rPr>
                  <m:t>T</m:t>
                </w:ins>
              </m:r>
            </m:e>
            <m:sub>
              <m:r>
                <w:ins w:id="199" w:author="王 昊昕" w:date="2022-11-23T18:05:00Z">
                  <w:rPr>
                    <w:rFonts w:ascii="Cambria Math" w:hAnsi="Cambria Math"/>
                  </w:rPr>
                  <m:t>2g</m:t>
                </w:ins>
              </m:r>
            </m:sub>
          </m:sSub>
          <m:r>
            <w:ins w:id="200" w:author="王 昊昕" w:date="2022-11-23T18:05:00Z">
              <w:del w:id="201" w:author="lee maurice" w:date="2022-12-06T19:51:00Z">
                <w:rPr>
                  <w:rFonts w:ascii="Cambria Math" w:hAnsi="Cambria Math"/>
                  <w:rPrChange w:id="202" w:author="lee maurice" w:date="2022-12-06T19:51:00Z">
                    <w:rPr>
                      <w:rFonts w:ascii="Cambria Math" w:hAnsi="Cambria Math"/>
                    </w:rPr>
                  </w:rPrChange>
                </w:rPr>
                <m:t>T2g</m:t>
              </w:del>
            </w:ins>
          </m:r>
        </m:oMath>
        <w:ins w:id="203" w:author="王 昊昕" w:date="2022-11-23T18:05:00Z">
          <w:r w:rsidR="009526C0">
            <w:t xml:space="preserve"> (cite PRB S. Vasudevan, Science Advance Afanasiev), while other SIA terms are forbidden by the </w:t>
          </w:r>
        </w:ins>
        <m:oMath>
          <m:sSub>
            <m:sSubPr>
              <m:ctrlPr>
                <w:ins w:id="204" w:author="王 昊昕" w:date="2022-11-23T18:05:00Z">
                  <w:rPr>
                    <w:rFonts w:ascii="Cambria Math" w:hAnsi="Cambria Math"/>
                    <w:i/>
                  </w:rPr>
                </w:ins>
              </m:ctrlPr>
            </m:sSubPr>
            <m:e>
              <m:r>
                <w:ins w:id="205" w:author="王 昊昕" w:date="2022-11-23T18:05:00Z">
                  <w:rPr>
                    <w:rFonts w:ascii="Cambria Math" w:hAnsi="Cambria Math"/>
                  </w:rPr>
                  <m:t>D</m:t>
                </w:ins>
              </m:r>
            </m:e>
            <m:sub>
              <m:r>
                <w:ins w:id="206" w:author="王 昊昕" w:date="2022-11-23T18:05:00Z">
                  <w:rPr>
                    <w:rFonts w:ascii="Cambria Math" w:hAnsi="Cambria Math"/>
                  </w:rPr>
                  <m:t>3d</m:t>
                </w:ins>
              </m:r>
            </m:sub>
          </m:sSub>
        </m:oMath>
        <w:ins w:id="207" w:author="王 昊昕" w:date="2022-11-23T18:05:00Z">
          <w:r w:rsidR="009526C0">
            <w:t xml:space="preserve"> symmetry. </w:t>
          </w:r>
          <w:del w:id="208" w:author="王 昊昕" w:date="2022-11-23T18:23:00Z">
            <w:r w:rsidRPr="00D734EE" w:rsidDel="00554832">
              <w:delText xml:space="preserve">Note that </w:delText>
            </w:r>
          </w:del>
          <w:del w:id="209" w:author="王 昊昕" w:date="2022-11-24T22:09:00Z">
            <w:r w:rsidRPr="00D734EE" w:rsidDel="009526C0">
              <w:delText xml:space="preserve">only </w:delText>
            </w:r>
          </w:del>
        </w:ins>
        <m:oMath>
          <m:sSub>
            <m:sSubPr>
              <m:ctrlPr>
                <w:ins w:id="210" w:author="王 昊昕" w:date="2022-11-23T18:05:00Z">
                  <w:del w:id="211" w:author="王 昊昕" w:date="2022-11-24T22:09:00Z">
                    <w:rPr>
                      <w:rFonts w:ascii="Cambria Math" w:hAnsi="Cambria Math"/>
                      <w:i/>
                    </w:rPr>
                  </w:del>
                </w:ins>
              </m:ctrlPr>
            </m:sSubPr>
            <m:e>
              <m:r>
                <w:ins w:id="212" w:author="王 昊昕" w:date="2022-11-23T18:05:00Z">
                  <w:del w:id="213" w:author="王 昊昕" w:date="2022-11-24T22:09:00Z">
                    <w:rPr>
                      <w:rFonts w:ascii="Cambria Math" w:hAnsi="Cambria Math"/>
                    </w:rPr>
                    <m:t>D</m:t>
                  </w:del>
                </w:ins>
              </m:r>
            </m:e>
            <m:sub>
              <m:r>
                <w:ins w:id="214" w:author="王 昊昕" w:date="2022-11-23T18:05:00Z">
                  <w:del w:id="215" w:author="王 昊昕" w:date="2022-11-24T22:09:00Z">
                    <w:rPr>
                      <w:rFonts w:ascii="Cambria Math" w:hAnsi="Cambria Math"/>
                    </w:rPr>
                    <m:t>zz</m:t>
                  </w:del>
                </w:ins>
              </m:r>
            </m:sub>
          </m:sSub>
        </m:oMath>
        <w:ins w:id="216" w:author="王 昊昕" w:date="2022-11-23T18:05:00Z">
          <w:del w:id="217" w:author="王 昊昕" w:date="2022-11-24T22:09:00Z">
            <w:r w:rsidRPr="00D734EE" w:rsidDel="009526C0">
              <w:delText xml:space="preserve"> term survives in the general form of SIA</w:delText>
            </w:r>
          </w:del>
          <w:del w:id="218" w:author="王 昊昕" w:date="2022-11-23T18:23:00Z">
            <w:r w:rsidRPr="00D734EE" w:rsidDel="00554832">
              <w:delText xml:space="preserve"> with the restoration of </w:delText>
            </w:r>
          </w:del>
        </w:ins>
        <m:oMath>
          <m:sSub>
            <m:sSubPr>
              <m:ctrlPr>
                <w:ins w:id="219" w:author="王 昊昕" w:date="2022-11-23T18:05:00Z">
                  <w:del w:id="220" w:author="王 昊昕" w:date="2022-11-23T18:23:00Z">
                    <w:rPr>
                      <w:rFonts w:ascii="Cambria Math" w:hAnsi="Cambria Math"/>
                      <w:i/>
                    </w:rPr>
                  </w:del>
                </w:ins>
              </m:ctrlPr>
            </m:sSubPr>
            <m:e>
              <m:r>
                <w:ins w:id="221" w:author="王 昊昕" w:date="2022-11-23T18:05:00Z">
                  <w:del w:id="222" w:author="王 昊昕" w:date="2022-11-23T18:23:00Z">
                    <w:rPr>
                      <w:rFonts w:ascii="Cambria Math" w:hAnsi="Cambria Math"/>
                    </w:rPr>
                    <m:t>D</m:t>
                  </w:del>
                </w:ins>
              </m:r>
            </m:e>
            <m:sub>
              <m:r>
                <w:ins w:id="223" w:author="王 昊昕" w:date="2022-11-23T18:05:00Z">
                  <w:del w:id="224" w:author="王 昊昕" w:date="2022-11-23T18:23:00Z">
                    <w:rPr>
                      <w:rFonts w:ascii="Cambria Math" w:hAnsi="Cambria Math"/>
                    </w:rPr>
                    <m:t>3</m:t>
                  </w:del>
                </w:ins>
              </m:r>
              <m:r>
                <w:ins w:id="225" w:author="王 昊昕" w:date="2022-11-23T18:05:00Z">
                  <w:del w:id="226" w:author="王 昊昕" w:date="2022-11-23T18:23:00Z">
                    <w:rPr>
                      <w:rFonts w:ascii="Cambria Math" w:hAnsi="Cambria Math"/>
                    </w:rPr>
                    <m:t>h</m:t>
                  </w:del>
                </w:ins>
              </m:r>
            </m:sub>
          </m:sSub>
        </m:oMath>
        <w:ins w:id="227" w:author="王 昊昕" w:date="2022-11-23T18:05:00Z">
          <w:del w:id="228" w:author="王 昊昕" w:date="2022-11-23T18:23:00Z">
            <w:r w:rsidRPr="00D734EE" w:rsidDel="00554832">
              <w:delText xml:space="preserve"> symmetry in monolayer</w:delText>
            </w:r>
          </w:del>
          <w:del w:id="229" w:author="王 昊昕" w:date="2022-11-24T22:09:00Z">
            <w:r w:rsidRPr="00D734EE" w:rsidDel="009526C0">
              <w:delText>.</w:delText>
            </w:r>
          </w:del>
          <w:r w:rsidR="00554832">
            <w:t xml:space="preserve">The </w:t>
          </w:r>
          <w:r w:rsidR="009526C0">
            <w:t>secondary</w:t>
          </w:r>
          <w:r w:rsidR="00554832">
            <w:t xml:space="preserve"> anisotropy</w:t>
          </w:r>
          <w:r w:rsidR="009526C0">
            <w:t>, the Dzyaloshinsky-Moriya exchange</w:t>
          </w:r>
          <w:r w:rsidR="00554832">
            <w:t xml:space="preserve"> interaction</w:t>
          </w:r>
          <w:r w:rsidR="009526C0">
            <w:t>s</w:t>
          </w:r>
        </w:ins>
        <w:ins w:id="230" w:author="王 昊昕" w:date="2022-12-08T19:02:00Z">
          <w:r w:rsidR="00DB4E72">
            <w:t>,</w:t>
          </w:r>
        </w:ins>
        <w:ins w:id="231" w:author="王 昊昕" w:date="2022-11-23T18:05:00Z">
          <w:r w:rsidR="00554832">
            <w:t xml:space="preserve"> </w:t>
          </w:r>
        </w:ins>
        <w:ins w:id="232" w:author="王 昊昕" w:date="2022-12-08T19:08:00Z">
          <w:r w:rsidR="00DB4E72">
            <w:t>is</w:t>
          </w:r>
        </w:ins>
        <w:ins w:id="233" w:author="王 昊昕" w:date="2022-11-23T18:05:00Z">
          <w:r w:rsidR="00554832">
            <w:t xml:space="preserve"> forbidden by spin inversion symmetry</w:t>
          </w:r>
          <w:r w:rsidR="009526C0">
            <w:t xml:space="preserve"> between NN and TNN sites and </w:t>
          </w:r>
        </w:ins>
        <w:ins w:id="234" w:author="王 昊昕" w:date="2022-12-08T19:08:00Z">
          <w:r w:rsidR="00DB4E72">
            <w:t>is</w:t>
          </w:r>
        </w:ins>
        <w:ins w:id="235" w:author="王 昊昕" w:date="2022-11-23T18:05:00Z">
          <w:r w:rsidR="009526C0">
            <w:t xml:space="preserve"> estimated</w:t>
          </w:r>
        </w:ins>
        <w:ins w:id="236" w:author="王 昊昕" w:date="2022-12-08T19:08:00Z">
          <w:r w:rsidR="00DB4E72">
            <w:t xml:space="preserve"> to be</w:t>
          </w:r>
        </w:ins>
        <w:ins w:id="237" w:author="王 昊昕" w:date="2022-11-23T18:05:00Z">
          <w:r w:rsidR="009526C0">
            <w:t xml:space="preserve"> smaller than </w:t>
          </w:r>
        </w:ins>
        <m:oMath>
          <m:r>
            <w:ins w:id="238" w:author="王 昊昕" w:date="2022-12-08T17:43:00Z">
              <w:rPr>
                <w:rFonts w:ascii="Cambria Math" w:hAnsi="Cambria Math"/>
              </w:rPr>
              <m:t>0.01</m:t>
            </w:ins>
          </m:r>
          <m:r>
            <w:ins w:id="239" w:author="王 昊昕" w:date="2022-12-08T19:08:00Z">
              <w:rPr>
                <w:rFonts w:ascii="Cambria Math" w:hAnsi="Cambria Math"/>
              </w:rPr>
              <m:t xml:space="preserve"> </m:t>
            </w:ins>
          </m:r>
          <m:r>
            <w:ins w:id="240" w:author="王 昊昕" w:date="2022-12-08T17:43:00Z">
              <m:rPr>
                <m:sty m:val="p"/>
              </m:rPr>
              <w:rPr>
                <w:rFonts w:ascii="Cambria Math" w:hAnsi="Cambria Math"/>
              </w:rPr>
              <m:t>meV</m:t>
            </w:ins>
          </m:r>
          <m:r>
            <w:ins w:id="241" w:author="王 昊昕" w:date="2022-11-23T18:05:00Z">
              <w:rPr>
                <w:rFonts w:ascii="Cambria Math" w:hAnsi="Cambria Math"/>
              </w:rPr>
              <m:t xml:space="preserve"> </m:t>
            </w:ins>
          </m:r>
        </m:oMath>
        <w:ins w:id="242" w:author="王 昊昕" w:date="2022-11-23T18:05:00Z">
          <w:r w:rsidR="009526C0">
            <w:t xml:space="preserve"> between NNN sites</w:t>
          </w:r>
          <w:r w:rsidR="002D026C">
            <w:t xml:space="preserve"> </w:t>
          </w:r>
          <w:r w:rsidR="00163C5E">
            <w:t>(cite Yosida’s book</w:t>
          </w:r>
          <w:r w:rsidR="002D026C">
            <w:t xml:space="preserve"> </w:t>
          </w:r>
          <w:r w:rsidR="002D026C" w:rsidRPr="002D026C">
            <w:t>Theory of magnetism</w:t>
          </w:r>
          <w:r w:rsidR="00163C5E">
            <w:t>)</w:t>
          </w:r>
          <w:r w:rsidR="00554832">
            <w:t>.</w:t>
          </w:r>
          <w:r w:rsidRPr="00D734EE">
            <w:t xml:space="preserve"> </w:t>
          </w:r>
          <w:del w:id="243" w:author="Hong Yao" w:date="2022-12-04T18:11:00Z">
            <w:r w:rsidR="009526C0" w:rsidDel="00E36579">
              <w:delText xml:space="preserve">Thus, we neglect the exchange anisotropy. </w:delText>
            </w:r>
          </w:del>
        </w:ins>
      </w:moveTo>
    </w:p>
    <w:p w14:paraId="615B3B7E" w14:textId="22839E4A" w:rsidR="00340BBC" w:rsidRPr="00D734EE" w:rsidRDefault="00163C5E" w:rsidP="00551125">
      <w:pPr>
        <w:spacing w:line="360" w:lineRule="auto"/>
      </w:pPr>
      <w:ins w:id="244" w:author="王 昊昕" w:date="2022-11-24T22:34:00Z">
        <w:r>
          <w:t xml:space="preserve">    </w:t>
        </w:r>
      </w:ins>
      <w:del w:id="245" w:author="王 昊昕" w:date="2022-11-24T22:33:00Z">
        <w:r w:rsidR="00340BBC" w:rsidRPr="00D734EE" w:rsidDel="00163C5E">
          <w:delText>According to previous DFT calculations</w:delText>
        </w:r>
        <w:r w:rsidR="00247D33" w:rsidRPr="00D734EE" w:rsidDel="00163C5E">
          <w:fldChar w:fldCharType="begin"/>
        </w:r>
        <w:r w:rsidR="00D27D04" w:rsidRPr="00D734EE" w:rsidDel="00163C5E">
          <w:delInstrText xml:space="preserve"> ADDIN EN.CITE &lt;EndNote&gt;&lt;Cite&gt;&lt;Author&gt;Kim&lt;/Author&gt;&lt;Year&gt;2021&lt;/Year&gt;&lt;RecNum&gt;6&lt;/RecNum&gt;&lt;DisplayText&gt;&lt;style face="superscript"&gt;21,29&lt;/style&gt;&lt;/DisplayText&gt;&lt;record&gt;&lt;rec-number&gt;6&lt;/rec-number&gt;&lt;foreign-keys&gt;&lt;key app="EN" db-id="wdrafxsw69vtske5v9sx2t0zvvateta2pxtt" timestamp="1653278605"&gt;6&lt;/key&gt;&lt;/foreign-keys&gt;&lt;ref-type name="Journal Article"&gt;17&lt;/ref-type&gt;&lt;contributors&gt;&lt;authors&gt;&lt;author&gt;Kim, Tae Yun&lt;/author&gt;&lt;author&gt;Park, Cheol-Hwan&lt;/author&gt;&lt;/authors&gt;&lt;/contributors&gt;&lt;titles&gt;&lt;title&gt;Magnetic Anisotropy and Magnetic Ordering of Transition-Metal Phosphorus Trisulfides&lt;/title&gt;&lt;secondary-title&gt;Nano Letters&lt;/secondary-title&gt;&lt;/titles&gt;&lt;periodical&gt;&lt;full-title&gt;Nano Letters&lt;/full-title&gt;&lt;/periodical&gt;&lt;dates&gt;&lt;year&gt;2021&lt;/year&gt;&lt;/dates&gt;&lt;isbn&gt;1530-6984&lt;/isbn&gt;&lt;urls&gt;&lt;/urls&gt;&lt;/record&gt;&lt;/Cite&gt;&lt;Cite&gt;&lt;Author&gt;Gu&lt;/Author&gt;&lt;Year&gt;2019&lt;/Year&gt;&lt;RecNum&gt;44&lt;/RecNum&gt;&lt;record&gt;&lt;rec-number&gt;44&lt;/rec-number&gt;&lt;foreign-keys&gt;&lt;key app="EN" db-id="wdrafxsw69vtske5v9sx2t0zvvateta2pxtt" timestamp="1656220647"&gt;44&lt;/key&gt;&lt;/foreign-keys&gt;&lt;ref-type name="Journal Article"&gt;17&lt;/ref-type&gt;&lt;contributors&gt;&lt;authors&gt;&lt;author&gt;Gu, Yuhao&lt;/author&gt;&lt;author&gt;Zhang, Qiang&lt;/author&gt;&lt;author&gt;Le, Congcong&lt;/author&gt;&lt;author&gt;Li, Yinxiang&lt;/author&gt;&lt;author&gt;Xiang, Tao&lt;/author&gt;&lt;author&gt;Hu, Jiangping&lt;/author&gt;&lt;/authors&gt;&lt;/contributors&gt;&lt;titles&gt;&lt;title&gt;Ni-based transition metal trichalcogenide monolayer: A strongly correlated quadruple-layer graphene&lt;/title&gt;&lt;secondary-title&gt;Physical Review B&lt;/secondary-title&gt;&lt;/titles&gt;&lt;periodical&gt;&lt;full-title&gt;Physical Review B&lt;/full-title&gt;&lt;/periodical&gt;&lt;pages&gt;165405&lt;/pages&gt;&lt;volume&gt;100&lt;/volume&gt;&lt;number&gt;16&lt;/number&gt;&lt;dates&gt;&lt;year&gt;2019&lt;/year&gt;&lt;/dates&gt;&lt;urls&gt;&lt;/urls&gt;&lt;/record&gt;&lt;/Cite&gt;&lt;/EndNote&gt;</w:delInstrText>
        </w:r>
        <w:r w:rsidR="00247D33" w:rsidRPr="00D734EE" w:rsidDel="00163C5E">
          <w:fldChar w:fldCharType="separate"/>
        </w:r>
        <w:r w:rsidR="00D27D04" w:rsidRPr="00D734EE" w:rsidDel="00163C5E">
          <w:rPr>
            <w:noProof/>
            <w:vertAlign w:val="superscript"/>
          </w:rPr>
          <w:delText>21,29</w:delText>
        </w:r>
        <w:r w:rsidR="00247D33" w:rsidRPr="00D734EE" w:rsidDel="00163C5E">
          <w:fldChar w:fldCharType="end"/>
        </w:r>
        <w:r w:rsidR="00340BBC" w:rsidRPr="00D734EE" w:rsidDel="00163C5E">
          <w:delText xml:space="preserve">, anisotropy appearing in spin-exchange interaction is small in single crystals and will be further suppressed in 2D on consideration of the symmetry. </w:delText>
        </w:r>
      </w:del>
      <w:moveFromRangeStart w:id="246" w:author="王 昊昕" w:date="2022-11-23T18:05:00Z" w:name="move120119143"/>
      <w:moveFrom w:id="247" w:author="王 昊昕" w:date="2022-11-23T18:05:00Z">
        <w:r w:rsidR="00340BBC" w:rsidRPr="00D734EE" w:rsidDel="005F631D">
          <w:t xml:space="preserve">We chose the following set of parameters compatible with DFT </w:t>
        </w:r>
        <w:r w:rsidR="006113EF" w:rsidRPr="00D734EE" w:rsidDel="005F631D">
          <w:t>results</w:t>
        </w:r>
        <w:r w:rsidR="006113EF" w:rsidRPr="00D734EE" w:rsidDel="005F631D">
          <w:rPr>
            <w:vertAlign w:val="superscript"/>
          </w:rPr>
          <w:t>33</w:t>
        </w:r>
        <w:r w:rsidR="00340BBC" w:rsidRPr="00D734EE" w:rsidDel="005F631D">
          <w:t xml:space="preserve">: </w:t>
        </w: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 xml:space="preserve">=-5.3 </m:t>
          </m:r>
          <m:r>
            <m:rPr>
              <m:sty m:val="p"/>
            </m:rPr>
            <w:rPr>
              <w:rFonts w:ascii="Cambria Math" w:hAnsi="Cambria Math"/>
            </w:rPr>
            <m:t>meV</m:t>
          </m:r>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 xml:space="preserve">=-0.2 </m:t>
          </m:r>
          <m:r>
            <m:rPr>
              <m:sty m:val="p"/>
            </m:rPr>
            <w:rPr>
              <w:rFonts w:ascii="Cambria Math" w:hAnsi="Cambria Math"/>
            </w:rPr>
            <m:t>meV</m:t>
          </m:r>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3</m:t>
              </m:r>
            </m:sub>
          </m:sSub>
          <m:r>
            <w:rPr>
              <w:rFonts w:ascii="Cambria Math" w:hAnsi="Cambria Math"/>
            </w:rPr>
            <m:t xml:space="preserve">=38 </m:t>
          </m:r>
          <m:r>
            <m:rPr>
              <m:sty m:val="p"/>
            </m:rPr>
            <w:rPr>
              <w:rFonts w:ascii="Cambria Math" w:hAnsi="Cambria Math"/>
            </w:rPr>
            <m:t xml:space="preserve">meV, </m:t>
          </m:r>
          <m:sSub>
            <m:sSubPr>
              <m:ctrlPr>
                <w:rPr>
                  <w:rFonts w:ascii="Cambria Math" w:hAnsi="Cambria Math"/>
                  <w:i/>
                </w:rPr>
              </m:ctrlPr>
            </m:sSubPr>
            <m:e>
              <m:r>
                <w:rPr>
                  <w:rFonts w:ascii="Cambria Math" w:hAnsi="Cambria Math"/>
                </w:rPr>
                <m:t>D</m:t>
              </m:r>
            </m:e>
            <m:sub>
              <m:r>
                <w:rPr>
                  <w:rFonts w:ascii="Cambria Math" w:hAnsi="Cambria Math"/>
                </w:rPr>
                <m:t>zz</m:t>
              </m:r>
            </m:sub>
          </m:sSub>
          <m:r>
            <w:rPr>
              <w:rFonts w:ascii="Cambria Math" w:hAnsi="Cambria Math"/>
            </w:rPr>
            <m:t xml:space="preserve">=0.113 </m:t>
          </m:r>
          <m:r>
            <m:rPr>
              <m:sty m:val="p"/>
            </m:rPr>
            <w:rPr>
              <w:rFonts w:ascii="Cambria Math" w:hAnsi="Cambria Math"/>
            </w:rPr>
            <m:t>meV</m:t>
          </m:r>
          <m:r>
            <w:rPr>
              <w:rFonts w:ascii="Cambria Math" w:hAnsi="Cambria Math"/>
            </w:rPr>
            <m:t>.</m:t>
          </m:r>
        </m:oMath>
        <w:moveFrom w:id="248" w:author="王 昊昕" w:date="2022-11-23T18:05:00Z">
          <w:r w:rsidR="00340BBC" w:rsidRPr="00D734EE" w:rsidDel="005F631D">
            <w:rPr>
              <w:iCs/>
            </w:rPr>
            <w:t xml:space="preserve"> </w:t>
          </w:r>
        </w:moveFrom>
        <w:moveFromRangeEnd w:id="246"/>
        <w:r w:rsidR="00340BBC" w:rsidRPr="00D734EE">
          <w:t>To investigate the low-temperature magnetic order of the</w:t>
        </w:r>
        <w:ins w:id="249" w:author="Hong Yao" w:date="2022-12-04T18:12:00Z">
          <w:r w:rsidR="00E36579">
            <w:t xml:space="preserve"> </w:t>
          </w:r>
          <w:r w:rsidR="00E36579" w:rsidRPr="00E36579">
            <w:rPr>
              <w:i/>
              <w:rPrChange w:id="250" w:author="Hong Yao" w:date="2022-12-04T18:14:00Z">
                <w:rPr/>
              </w:rPrChange>
            </w:rPr>
            <w:t>J</w:t>
          </w:r>
          <w:r w:rsidR="00E36579" w:rsidRPr="00E36579">
            <w:rPr>
              <w:vertAlign w:val="subscript"/>
              <w:rPrChange w:id="251" w:author="Hong Yao" w:date="2022-12-04T18:12:00Z">
                <w:rPr/>
              </w:rPrChange>
            </w:rPr>
            <w:t>1</w:t>
          </w:r>
          <w:r w:rsidR="00E36579">
            <w:t>-</w:t>
          </w:r>
          <w:r w:rsidR="00E36579" w:rsidRPr="00E36579">
            <w:rPr>
              <w:i/>
              <w:rPrChange w:id="252" w:author="Hong Yao" w:date="2022-12-04T18:14:00Z">
                <w:rPr/>
              </w:rPrChange>
            </w:rPr>
            <w:t>J</w:t>
          </w:r>
          <w:r w:rsidR="00E36579" w:rsidRPr="00E36579">
            <w:rPr>
              <w:vertAlign w:val="subscript"/>
              <w:rPrChange w:id="253" w:author="Hong Yao" w:date="2022-12-04T18:13:00Z">
                <w:rPr/>
              </w:rPrChange>
            </w:rPr>
            <w:t>2</w:t>
          </w:r>
          <w:r w:rsidR="00E36579">
            <w:t>-</w:t>
          </w:r>
          <w:r w:rsidR="00E36579" w:rsidRPr="00E36579">
            <w:rPr>
              <w:i/>
              <w:rPrChange w:id="254" w:author="Hong Yao" w:date="2022-12-04T18:14:00Z">
                <w:rPr/>
              </w:rPrChange>
            </w:rPr>
            <w:t>J</w:t>
          </w:r>
          <w:r w:rsidR="00E36579" w:rsidRPr="00E36579">
            <w:rPr>
              <w:vertAlign w:val="subscript"/>
              <w:rPrChange w:id="255" w:author="Hong Yao" w:date="2022-12-04T18:13:00Z">
                <w:rPr/>
              </w:rPrChange>
            </w:rPr>
            <w:t>3</w:t>
          </w:r>
          <w:r w:rsidR="00E36579">
            <w:t>-</w:t>
          </w:r>
          <w:r w:rsidR="00E36579" w:rsidRPr="00E36579">
            <w:rPr>
              <w:i/>
              <w:rPrChange w:id="256" w:author="Hong Yao" w:date="2022-12-04T18:14:00Z">
                <w:rPr/>
              </w:rPrChange>
            </w:rPr>
            <w:t>D</w:t>
          </w:r>
          <w:r w:rsidR="00E36579">
            <w:t xml:space="preserve"> </w:t>
          </w:r>
        </w:ins>
        <w:del w:id="257" w:author="Hong Yao" w:date="2022-12-04T18:13:00Z">
          <w:r w:rsidR="00340BBC" w:rsidRPr="00D734EE" w:rsidDel="00E36579">
            <w:delText xml:space="preserve"> </w:delText>
          </w:r>
        </w:del>
        <m:oMath>
          <m:sSub>
            <m:sSubPr>
              <m:ctrlPr>
                <w:del w:id="258" w:author="Hong Yao" w:date="2022-12-04T18:13:00Z">
                  <w:rPr>
                    <w:rFonts w:ascii="Cambria Math" w:eastAsiaTheme="minorHAnsi" w:hAnsi="Cambria Math"/>
                    <w:i/>
                  </w:rPr>
                </w:del>
              </m:ctrlPr>
            </m:sSubPr>
            <m:e>
              <m:r>
                <w:del w:id="259" w:author="Hong Yao" w:date="2022-12-04T18:13:00Z">
                  <w:rPr>
                    <w:rFonts w:ascii="Cambria Math" w:eastAsiaTheme="minorHAnsi" w:hAnsi="Cambria Math"/>
                    <w:rPrChange w:id="260" w:author="Hong Yao" w:date="2022-12-04T18:12:00Z">
                      <w:rPr>
                        <w:rFonts w:ascii="Cambria Math" w:hAnsi="Cambria Math"/>
                      </w:rPr>
                    </w:rPrChange>
                  </w:rPr>
                  <m:t>J</m:t>
                </w:del>
              </m:r>
            </m:e>
            <m:sub>
              <m:r>
                <w:del w:id="261" w:author="Hong Yao" w:date="2022-12-04T18:13:00Z">
                  <w:rPr>
                    <w:rFonts w:ascii="Cambria Math" w:eastAsiaTheme="minorHAnsi" w:hAnsi="Cambria Math"/>
                    <w:rPrChange w:id="262" w:author="Hong Yao" w:date="2022-12-04T18:12:00Z">
                      <w:rPr>
                        <w:rFonts w:ascii="Cambria Math" w:hAnsi="Cambria Math"/>
                      </w:rPr>
                    </w:rPrChange>
                  </w:rPr>
                  <m:t>1</m:t>
                </w:del>
              </m:r>
            </m:sub>
          </m:sSub>
          <m:r>
            <w:del w:id="263" w:author="Hong Yao" w:date="2022-12-04T18:11:00Z">
              <w:rPr>
                <w:rFonts w:ascii="Cambria Math" w:eastAsiaTheme="minorHAnsi" w:hAnsi="Cambria Math"/>
                <w:rPrChange w:id="264" w:author="Hong Yao" w:date="2022-12-04T18:12:00Z">
                  <w:rPr>
                    <w:rFonts w:ascii="Cambria Math" w:hAnsi="Cambria Math"/>
                  </w:rPr>
                </w:rPrChange>
              </w:rPr>
              <m:t>-</m:t>
            </w:del>
          </m:r>
          <m:sSub>
            <m:sSubPr>
              <m:ctrlPr>
                <w:del w:id="265" w:author="Hong Yao" w:date="2022-12-04T18:13:00Z">
                  <w:rPr>
                    <w:rFonts w:ascii="Cambria Math" w:eastAsiaTheme="minorHAnsi" w:hAnsi="Cambria Math"/>
                    <w:i/>
                  </w:rPr>
                </w:del>
              </m:ctrlPr>
            </m:sSubPr>
            <m:e>
              <m:r>
                <w:del w:id="266" w:author="Hong Yao" w:date="2022-12-04T18:13:00Z">
                  <w:rPr>
                    <w:rFonts w:ascii="Cambria Math" w:eastAsiaTheme="minorHAnsi" w:hAnsi="Cambria Math"/>
                    <w:rPrChange w:id="267" w:author="Hong Yao" w:date="2022-12-04T18:12:00Z">
                      <w:rPr>
                        <w:rFonts w:ascii="Cambria Math" w:hAnsi="Cambria Math"/>
                      </w:rPr>
                    </w:rPrChange>
                  </w:rPr>
                  <m:t>J</m:t>
                </w:del>
              </m:r>
            </m:e>
            <m:sub>
              <m:r>
                <w:del w:id="268" w:author="Hong Yao" w:date="2022-12-04T18:13:00Z">
                  <w:rPr>
                    <w:rFonts w:ascii="Cambria Math" w:eastAsiaTheme="minorHAnsi" w:hAnsi="Cambria Math"/>
                    <w:rPrChange w:id="269" w:author="Hong Yao" w:date="2022-12-04T18:12:00Z">
                      <w:rPr>
                        <w:rFonts w:ascii="Cambria Math" w:hAnsi="Cambria Math"/>
                      </w:rPr>
                    </w:rPrChange>
                  </w:rPr>
                  <m:t>2</m:t>
                </w:del>
              </m:r>
            </m:sub>
          </m:sSub>
          <m:r>
            <w:del w:id="270" w:author="Hong Yao" w:date="2022-12-04T18:13:00Z">
              <w:rPr>
                <w:rFonts w:ascii="Cambria Math" w:eastAsiaTheme="minorHAnsi" w:hAnsi="Cambria Math"/>
                <w:rPrChange w:id="271" w:author="Hong Yao" w:date="2022-12-04T18:12:00Z">
                  <w:rPr>
                    <w:rFonts w:ascii="Cambria Math" w:hAnsi="Cambria Math"/>
                  </w:rPr>
                </w:rPrChange>
              </w:rPr>
              <m:t>-</m:t>
            </w:del>
          </m:r>
          <m:sSub>
            <m:sSubPr>
              <m:ctrlPr>
                <w:del w:id="272" w:author="Hong Yao" w:date="2022-12-04T18:13:00Z">
                  <w:rPr>
                    <w:rFonts w:ascii="Cambria Math" w:eastAsiaTheme="minorHAnsi" w:hAnsi="Cambria Math"/>
                    <w:i/>
                  </w:rPr>
                </w:del>
              </m:ctrlPr>
            </m:sSubPr>
            <m:e>
              <m:r>
                <w:del w:id="273" w:author="Hong Yao" w:date="2022-12-04T18:13:00Z">
                  <w:rPr>
                    <w:rFonts w:ascii="Cambria Math" w:eastAsiaTheme="minorHAnsi" w:hAnsi="Cambria Math"/>
                    <w:rPrChange w:id="274" w:author="Hong Yao" w:date="2022-12-04T18:12:00Z">
                      <w:rPr>
                        <w:rFonts w:ascii="Cambria Math" w:hAnsi="Cambria Math"/>
                      </w:rPr>
                    </w:rPrChange>
                  </w:rPr>
                  <m:t>J</m:t>
                </w:del>
              </m:r>
            </m:e>
            <m:sub>
              <m:r>
                <w:del w:id="275" w:author="Hong Yao" w:date="2022-12-04T18:13:00Z">
                  <w:rPr>
                    <w:rFonts w:ascii="Cambria Math" w:eastAsiaTheme="minorHAnsi" w:hAnsi="Cambria Math"/>
                    <w:rPrChange w:id="276" w:author="Hong Yao" w:date="2022-12-04T18:12:00Z">
                      <w:rPr>
                        <w:rFonts w:ascii="Cambria Math" w:hAnsi="Cambria Math"/>
                      </w:rPr>
                    </w:rPrChange>
                  </w:rPr>
                  <m:t>3</m:t>
                </w:del>
              </m:r>
            </m:sub>
          </m:sSub>
          <m:r>
            <w:del w:id="277" w:author="Hong Yao" w:date="2022-12-04T18:13:00Z">
              <w:rPr>
                <w:rFonts w:ascii="Cambria Math" w:eastAsiaTheme="minorHAnsi" w:hAnsi="Cambria Math"/>
                <w:rPrChange w:id="278" w:author="Hong Yao" w:date="2022-12-04T18:12:00Z">
                  <w:rPr>
                    <w:rFonts w:ascii="Cambria Math" w:hAnsi="Cambria Math"/>
                  </w:rPr>
                </w:rPrChange>
              </w:rPr>
              <m:t>-</m:t>
            </w:del>
          </m:r>
          <m:sSub>
            <m:sSubPr>
              <m:ctrlPr>
                <w:del w:id="279" w:author="Hong Yao" w:date="2022-12-04T18:13:00Z">
                  <w:rPr>
                    <w:rFonts w:ascii="Cambria Math" w:eastAsiaTheme="minorHAnsi" w:hAnsi="Cambria Math"/>
                    <w:i/>
                  </w:rPr>
                </w:del>
              </m:ctrlPr>
            </m:sSubPr>
            <m:e>
              <m:r>
                <w:del w:id="280" w:author="Hong Yao" w:date="2022-12-04T18:13:00Z">
                  <w:rPr>
                    <w:rFonts w:ascii="Cambria Math" w:eastAsiaTheme="minorHAnsi" w:hAnsi="Cambria Math"/>
                    <w:rPrChange w:id="281" w:author="Hong Yao" w:date="2022-12-04T18:12:00Z">
                      <w:rPr>
                        <w:rFonts w:ascii="Cambria Math" w:hAnsi="Cambria Math"/>
                      </w:rPr>
                    </w:rPrChange>
                  </w:rPr>
                  <m:t>D</m:t>
                </w:del>
              </m:r>
            </m:e>
            <m:sub>
              <m:r>
                <w:del w:id="282" w:author="Hong Yao" w:date="2022-12-04T18:13:00Z">
                  <w:rPr>
                    <w:rFonts w:ascii="Cambria Math" w:eastAsiaTheme="minorHAnsi" w:hAnsi="Cambria Math"/>
                    <w:rPrChange w:id="283" w:author="Hong Yao" w:date="2022-12-04T18:12:00Z">
                      <w:rPr>
                        <w:rFonts w:ascii="Cambria Math" w:hAnsi="Cambria Math"/>
                      </w:rPr>
                    </w:rPrChange>
                  </w:rPr>
                  <m:t>zz</m:t>
                </w:del>
              </m:r>
            </m:sub>
          </m:sSub>
        </m:oMath>
        <w:del w:id="284" w:author="Hong Yao" w:date="2022-12-04T18:13:00Z">
          <w:r w:rsidR="00340BBC" w:rsidRPr="00D734EE" w:rsidDel="00E36579">
            <w:delText xml:space="preserve"> </w:delText>
          </w:r>
        </w:del>
        <w:r w:rsidR="00340BBC" w:rsidRPr="00D734EE">
          <w:t xml:space="preserve">model, we implement a large-scale </w:t>
        </w:r>
        <w:bookmarkStart w:id="285" w:name="_Hlk106994464"/>
        <w:r w:rsidR="00340BBC" w:rsidRPr="00D734EE">
          <w:t>density matrix renormalization group (DMRG)</w:t>
        </w:r>
        <w:bookmarkEnd w:id="285"/>
        <w:r w:rsidR="00340BBC" w:rsidRPr="00D734EE">
          <w:t xml:space="preserve"> calculation to find the ground state properties. We show the spin order</w:t>
        </w:r>
        <w:ins w:id="286" w:author="Hong Yao" w:date="2022-12-04T18:15:00Z">
          <w:r w:rsidR="00E36579">
            <w:t xml:space="preserve"> in the ground state</w:t>
          </w:r>
        </w:ins>
        <w:r w:rsidR="00340BBC" w:rsidRPr="00D734EE">
          <w:t xml:space="preserve"> on a so-called </w:t>
        </w:r>
        <w:ins w:id="287" w:author="王 昊昕" w:date="2022-07-27T22:26:00Z">
          <w:r w:rsidR="00F610A1" w:rsidRPr="00DF75E6">
            <w:rPr>
              <w:color w:val="000000" w:themeColor="text1"/>
            </w:rPr>
            <w:t>X</w:t>
          </w:r>
        </w:ins>
        <w:r w:rsidR="00340BBC" w:rsidRPr="00D734EE">
          <w:t xml:space="preserve">C6-cylinder in Fig. 4 a and </w:t>
        </w:r>
        <w:r w:rsidR="006F449D" w:rsidRPr="00D734EE">
          <w:t>4</w:t>
        </w:r>
        <w:r w:rsidR="00340BBC" w:rsidRPr="00D734EE">
          <w:t xml:space="preserve">b. </w:t>
        </w:r>
        <w:r w:rsidR="00966E8B" w:rsidRPr="00D734EE">
          <w:t xml:space="preserve">The length of the red and blue arrows in </w:t>
        </w:r>
        <w:r w:rsidR="006F449D" w:rsidRPr="00D734EE">
          <w:t>Fig. 4</w:t>
        </w:r>
        <w:r w:rsidR="00966E8B" w:rsidRPr="00D734EE">
          <w:t xml:space="preserve">a is proportional to the amplitude of the </w:t>
        </w:r>
        <w:r w:rsidR="006F449D" w:rsidRPr="00D734EE">
          <w:t>spin-</w:t>
        </w:r>
        <w:r w:rsidR="00966E8B" w:rsidRPr="00D734EE">
          <w:t xml:space="preserve">correlation </w:t>
        </w:r>
        <m:oMath>
          <m:r>
            <w:rPr>
              <w:rFonts w:ascii="Cambria Math" w:hAnsi="Cambria Math"/>
            </w:rPr>
            <m:t>C</m:t>
          </m:r>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0</m:t>
                  </m:r>
                </m:sub>
              </m:sSub>
            </m:e>
          </m:d>
          <m:r>
            <w:rPr>
              <w:rFonts w:ascii="Cambria Math" w:hAnsi="Cambria Math"/>
            </w:rPr>
            <m:t>=</m:t>
          </m:r>
          <m:r>
            <m:rPr>
              <m:sty m:val="p"/>
            </m:rPr>
            <w:rPr>
              <w:rFonts w:ascii="Cambria Math" w:hAnsi="Cambria Math"/>
            </w:rPr>
            <m:t>⟨</m:t>
          </m:r>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r</m:t>
                  </m:r>
                </m:e>
                <m:sub>
                  <m:r>
                    <m:rPr>
                      <m:sty m:val="p"/>
                    </m:rPr>
                    <w:rPr>
                      <w:rFonts w:ascii="Cambria Math" w:hAnsi="Cambria Math"/>
                    </w:rPr>
                    <m:t>0</m:t>
                  </m:r>
                </m:sub>
              </m:sSub>
            </m:sub>
            <m:sup>
              <m:r>
                <w:rPr>
                  <w:rFonts w:ascii="Cambria Math" w:hAnsi="Cambria Math"/>
                </w:rPr>
                <m:t>x</m:t>
              </m:r>
            </m:sup>
          </m:sSubSup>
          <m:sSubSup>
            <m:sSubSupPr>
              <m:ctrlPr>
                <w:rPr>
                  <w:rFonts w:ascii="Cambria Math" w:hAnsi="Cambria Math"/>
                </w:rPr>
              </m:ctrlPr>
            </m:sSubSupPr>
            <m:e>
              <m:r>
                <w:rPr>
                  <w:rFonts w:ascii="Cambria Math" w:hAnsi="Cambria Math"/>
                </w:rPr>
                <m:t>S</m:t>
              </m:r>
            </m:e>
            <m:sub>
              <m:r>
                <w:rPr>
                  <w:rFonts w:ascii="Cambria Math" w:hAnsi="Cambria Math"/>
                </w:rPr>
                <m:t>r</m:t>
              </m:r>
            </m:sub>
            <m:sup>
              <m:r>
                <w:rPr>
                  <w:rFonts w:ascii="Cambria Math" w:hAnsi="Cambria Math"/>
                </w:rPr>
                <m:t>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r</m:t>
                  </m:r>
                </m:e>
                <m:sub>
                  <m:r>
                    <m:rPr>
                      <m:sty m:val="p"/>
                    </m:rPr>
                    <w:rPr>
                      <w:rFonts w:ascii="Cambria Math" w:hAnsi="Cambria Math"/>
                    </w:rPr>
                    <m:t>0</m:t>
                  </m:r>
                </m:sub>
              </m:sSub>
            </m:sub>
            <m:sup>
              <m:r>
                <w:rPr>
                  <w:rFonts w:ascii="Cambria Math" w:hAnsi="Cambria Math"/>
                </w:rPr>
                <m:t>y</m:t>
              </m:r>
            </m:sup>
          </m:sSubSup>
          <m:sSubSup>
            <m:sSubSupPr>
              <m:ctrlPr>
                <w:rPr>
                  <w:rFonts w:ascii="Cambria Math" w:hAnsi="Cambria Math"/>
                </w:rPr>
              </m:ctrlPr>
            </m:sSubSupPr>
            <m:e>
              <m:r>
                <w:rPr>
                  <w:rFonts w:ascii="Cambria Math" w:hAnsi="Cambria Math"/>
                </w:rPr>
                <m:t>S</m:t>
              </m:r>
            </m:e>
            <m:sub>
              <m:r>
                <w:rPr>
                  <w:rFonts w:ascii="Cambria Math" w:hAnsi="Cambria Math"/>
                </w:rPr>
                <m:t>r</m:t>
              </m:r>
            </m:sub>
            <m:sup>
              <m:r>
                <w:rPr>
                  <w:rFonts w:ascii="Cambria Math" w:hAnsi="Cambria Math"/>
                </w:rPr>
                <m:t>y</m:t>
              </m:r>
            </m:sup>
          </m:sSubSup>
          <m:r>
            <m:rPr>
              <m:sty m:val="p"/>
            </m:rPr>
            <w:rPr>
              <w:rFonts w:ascii="Cambria Math" w:hAnsi="Cambria Math"/>
            </w:rPr>
            <m:t>⟩</m:t>
          </m:r>
        </m:oMath>
        <w:r w:rsidR="00966E8B" w:rsidRPr="00D734EE">
          <w:t>.</w:t>
        </w:r>
        <w:r w:rsidR="00104EB2" w:rsidRPr="00D734EE">
          <w:t xml:space="preserve"> </w:t>
        </w:r>
        <w:r w:rsidR="00340BBC" w:rsidRPr="00D734EE">
          <w:t xml:space="preserve">Referred from a central site at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340BBC" w:rsidRPr="00D734EE">
          <w:t xml:space="preserve">, which is marked as a purple cross in Fig. 4a, in-plane spin correlations </w:t>
        </w:r>
        <m:oMath>
          <m:r>
            <w:rPr>
              <w:rFonts w:ascii="Cambria Math" w:hAnsi="Cambria Math"/>
            </w:rPr>
            <m:t>C</m:t>
          </m:r>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0</m:t>
                  </m:r>
                </m:sub>
              </m:sSub>
            </m:e>
          </m:d>
        </m:oMath>
        <w:r w:rsidR="00340BBC" w:rsidRPr="00D734EE">
          <w:t xml:space="preserve"> show a long-range zig-zag antiferromagnetic order along the </w:t>
        </w:r>
        <w:ins w:id="288" w:author="王 昊昕" w:date="2022-07-27T22:26:00Z">
          <w:r w:rsidR="00F610A1">
            <w:t>rung</w:t>
          </w:r>
          <w:r w:rsidR="00F610A1" w:rsidRPr="00D734EE">
            <w:t xml:space="preserve"> </w:t>
          </w:r>
        </w:ins>
        <w:r w:rsidR="00340BBC" w:rsidRPr="00D734EE">
          <w:t xml:space="preserve">of the </w:t>
        </w:r>
        <w:r w:rsidR="00340BBC" w:rsidRPr="00D734EE">
          <w:rPr>
            <w:color w:val="000000" w:themeColor="text1"/>
          </w:rPr>
          <w:t>cylinder (</w:t>
        </w:r>
        <m:oMath>
          <m:r>
            <w:rPr>
              <w:rFonts w:ascii="Cambria Math" w:hAnsi="Cambria Math"/>
              <w:color w:val="000000" w:themeColor="text1"/>
            </w:rPr>
            <m:t>x</m:t>
          </m:r>
        </m:oMath>
        <w:r w:rsidR="00340BBC" w:rsidRPr="00D734EE">
          <w:rPr>
            <w:color w:val="000000" w:themeColor="text1"/>
          </w:rPr>
          <w:t xml:space="preserve">-direction), </w:t>
        </w:r>
        <w:del w:id="289" w:author="Hong Yao" w:date="2022-12-04T18:16:00Z">
          <w:r w:rsidR="00340BBC" w:rsidRPr="00D734EE" w:rsidDel="009047E8">
            <w:rPr>
              <w:color w:val="000000" w:themeColor="text1"/>
            </w:rPr>
            <w:delText xml:space="preserve">with </w:delText>
          </w:r>
          <w:r w:rsidR="00340BBC" w:rsidRPr="00D734EE" w:rsidDel="009047E8">
            <w:delText xml:space="preserve">a relatively small spin </w:delText>
          </w:r>
        </w:del>
        <m:oMath>
          <m:r>
            <w:del w:id="290" w:author="Hong Yao" w:date="2022-12-04T18:16:00Z">
              <w:rPr>
                <w:rFonts w:ascii="Cambria Math" w:hAnsi="Cambria Math"/>
              </w:rPr>
              <m:t>z</m:t>
            </w:del>
          </m:r>
        </m:oMath>
        <w:del w:id="291" w:author="Hong Yao" w:date="2022-12-04T18:16:00Z">
          <w:r w:rsidR="00340BBC" w:rsidRPr="00D734EE" w:rsidDel="009047E8">
            <w:delText xml:space="preserve"> direction correlation </w:delText>
          </w:r>
        </w:del>
        <m:oMath>
          <m:sSup>
            <m:sSupPr>
              <m:ctrlPr>
                <w:del w:id="292" w:author="Hong Yao" w:date="2022-12-04T18:16:00Z">
                  <w:rPr>
                    <w:rFonts w:ascii="Cambria Math" w:hAnsi="Cambria Math"/>
                    <w:i/>
                  </w:rPr>
                </w:del>
              </m:ctrlPr>
            </m:sSupPr>
            <m:e>
              <m:r>
                <w:del w:id="293" w:author="Hong Yao" w:date="2022-12-04T18:16:00Z">
                  <w:rPr>
                    <w:rFonts w:ascii="Cambria Math" w:hAnsi="Cambria Math"/>
                  </w:rPr>
                  <m:t>|C</m:t>
                </w:del>
              </m:r>
            </m:e>
            <m:sup>
              <m:r>
                <w:del w:id="294" w:author="Hong Yao" w:date="2022-12-04T18:16:00Z">
                  <w:rPr>
                    <w:rFonts w:ascii="Cambria Math" w:hAnsi="Cambria Math"/>
                  </w:rPr>
                  <m:t>z</m:t>
                </w:del>
              </m:r>
            </m:sup>
          </m:sSup>
          <m:d>
            <m:dPr>
              <m:ctrlPr>
                <w:del w:id="295" w:author="Hong Yao" w:date="2022-12-04T18:16:00Z">
                  <w:rPr>
                    <w:rFonts w:ascii="Cambria Math" w:hAnsi="Cambria Math"/>
                    <w:i/>
                  </w:rPr>
                </w:del>
              </m:ctrlPr>
            </m:dPr>
            <m:e>
              <m:sSub>
                <m:sSubPr>
                  <m:ctrlPr>
                    <w:del w:id="296" w:author="Hong Yao" w:date="2022-12-04T18:16:00Z">
                      <w:rPr>
                        <w:rFonts w:ascii="Cambria Math" w:hAnsi="Cambria Math"/>
                        <w:i/>
                      </w:rPr>
                    </w:del>
                  </m:ctrlPr>
                </m:sSubPr>
                <m:e>
                  <m:r>
                    <w:del w:id="297" w:author="Hong Yao" w:date="2022-12-04T18:16:00Z">
                      <w:rPr>
                        <w:rFonts w:ascii="Cambria Math" w:hAnsi="Cambria Math"/>
                      </w:rPr>
                      <m:t>r</m:t>
                    </w:del>
                  </m:r>
                </m:e>
                <m:sub>
                  <m:r>
                    <w:del w:id="298" w:author="Hong Yao" w:date="2022-12-04T18:16:00Z">
                      <w:rPr>
                        <w:rFonts w:ascii="Cambria Math" w:hAnsi="Cambria Math"/>
                      </w:rPr>
                      <m:t>0</m:t>
                    </w:del>
                  </m:r>
                </m:sub>
              </m:sSub>
              <m:r>
                <w:del w:id="299" w:author="Hong Yao" w:date="2022-12-04T18:16:00Z">
                  <w:rPr>
                    <w:rFonts w:ascii="Cambria Math" w:hAnsi="Cambria Math"/>
                  </w:rPr>
                  <m:t>, r</m:t>
                </w:del>
              </m:r>
            </m:e>
          </m:d>
          <m:d>
            <m:dPr>
              <m:begChr m:val="|"/>
              <m:endChr m:val="|"/>
              <m:ctrlPr>
                <w:del w:id="300" w:author="Hong Yao" w:date="2022-12-04T18:16:00Z">
                  <w:rPr>
                    <w:rFonts w:ascii="Cambria Math" w:hAnsi="Cambria Math"/>
                    <w:i/>
                  </w:rPr>
                </w:del>
              </m:ctrlPr>
            </m:dPr>
            <m:e>
              <m:r>
                <w:del w:id="301" w:author="Hong Yao" w:date="2022-12-04T18:16:00Z">
                  <w:rPr>
                    <w:rFonts w:ascii="Cambria Math" w:hAnsi="Cambria Math"/>
                  </w:rPr>
                  <m:t>=</m:t>
                </w:del>
              </m:r>
              <m:d>
                <m:dPr>
                  <m:begChr m:val="|"/>
                  <m:endChr m:val="|"/>
                  <m:ctrlPr>
                    <w:del w:id="302" w:author="Hong Yao" w:date="2022-12-04T18:16:00Z">
                      <w:rPr>
                        <w:rFonts w:ascii="Cambria Math" w:hAnsi="Cambria Math"/>
                        <w:i/>
                      </w:rPr>
                    </w:del>
                  </m:ctrlPr>
                </m:dPr>
                <m:e>
                  <m:d>
                    <m:dPr>
                      <m:begChr m:val="⟨"/>
                      <m:endChr m:val="⟩"/>
                      <m:ctrlPr>
                        <w:del w:id="303" w:author="Hong Yao" w:date="2022-12-04T18:16:00Z">
                          <w:rPr>
                            <w:rFonts w:ascii="Cambria Math" w:hAnsi="Cambria Math"/>
                          </w:rPr>
                        </w:del>
                      </m:ctrlPr>
                    </m:dPr>
                    <m:e>
                      <m:sSubSup>
                        <m:sSubSupPr>
                          <m:ctrlPr>
                            <w:del w:id="304" w:author="Hong Yao" w:date="2022-12-04T18:16:00Z">
                              <w:rPr>
                                <w:rFonts w:ascii="Cambria Math" w:hAnsi="Cambria Math"/>
                              </w:rPr>
                            </w:del>
                          </m:ctrlPr>
                        </m:sSubSupPr>
                        <m:e>
                          <m:r>
                            <w:del w:id="305" w:author="Hong Yao" w:date="2022-12-04T18:16:00Z">
                              <w:rPr>
                                <w:rFonts w:ascii="Cambria Math" w:hAnsi="Cambria Math"/>
                              </w:rPr>
                              <m:t>S</m:t>
                            </w:del>
                          </m:r>
                        </m:e>
                        <m:sub>
                          <m:sSub>
                            <m:sSubPr>
                              <m:ctrlPr>
                                <w:del w:id="306" w:author="Hong Yao" w:date="2022-12-04T18:16:00Z">
                                  <w:rPr>
                                    <w:rFonts w:ascii="Cambria Math" w:hAnsi="Cambria Math"/>
                                  </w:rPr>
                                </w:del>
                              </m:ctrlPr>
                            </m:sSubPr>
                            <m:e>
                              <m:r>
                                <w:del w:id="307" w:author="Hong Yao" w:date="2022-12-04T18:16:00Z">
                                  <w:rPr>
                                    <w:rFonts w:ascii="Cambria Math" w:hAnsi="Cambria Math"/>
                                  </w:rPr>
                                  <m:t>r</m:t>
                                </w:del>
                              </m:r>
                            </m:e>
                            <m:sub>
                              <m:r>
                                <w:del w:id="308" w:author="Hong Yao" w:date="2022-12-04T18:16:00Z">
                                  <m:rPr>
                                    <m:sty m:val="p"/>
                                  </m:rPr>
                                  <w:rPr>
                                    <w:rFonts w:ascii="Cambria Math" w:hAnsi="Cambria Math"/>
                                  </w:rPr>
                                  <m:t>0</m:t>
                                </w:del>
                              </m:r>
                            </m:sub>
                          </m:sSub>
                        </m:sub>
                        <m:sup>
                          <m:r>
                            <w:del w:id="309" w:author="Hong Yao" w:date="2022-12-04T18:16:00Z">
                              <w:rPr>
                                <w:rFonts w:ascii="Cambria Math" w:hAnsi="Cambria Math"/>
                              </w:rPr>
                              <m:t>z</m:t>
                            </w:del>
                          </m:r>
                        </m:sup>
                      </m:sSubSup>
                      <m:sSubSup>
                        <m:sSubSupPr>
                          <m:ctrlPr>
                            <w:del w:id="310" w:author="Hong Yao" w:date="2022-12-04T18:16:00Z">
                              <w:rPr>
                                <w:rFonts w:ascii="Cambria Math" w:hAnsi="Cambria Math"/>
                              </w:rPr>
                            </w:del>
                          </m:ctrlPr>
                        </m:sSubSupPr>
                        <m:e>
                          <m:r>
                            <w:del w:id="311" w:author="Hong Yao" w:date="2022-12-04T18:16:00Z">
                              <w:rPr>
                                <w:rFonts w:ascii="Cambria Math" w:hAnsi="Cambria Math"/>
                              </w:rPr>
                              <m:t>S</m:t>
                            </w:del>
                          </m:r>
                        </m:e>
                        <m:sub>
                          <m:r>
                            <w:del w:id="312" w:author="Hong Yao" w:date="2022-12-04T18:16:00Z">
                              <w:rPr>
                                <w:rFonts w:ascii="Cambria Math" w:hAnsi="Cambria Math"/>
                              </w:rPr>
                              <m:t>r</m:t>
                            </w:del>
                          </m:r>
                        </m:sub>
                        <m:sup>
                          <m:r>
                            <w:del w:id="313" w:author="Hong Yao" w:date="2022-12-04T18:16:00Z">
                              <w:rPr>
                                <w:rFonts w:ascii="Cambria Math" w:hAnsi="Cambria Math"/>
                              </w:rPr>
                              <m:t>z</m:t>
                            </w:del>
                          </m:r>
                        </m:sup>
                      </m:sSubSup>
                    </m:e>
                  </m:d>
                  <m:ctrlPr>
                    <w:del w:id="314" w:author="Hong Yao" w:date="2022-12-04T18:16:00Z">
                      <w:rPr>
                        <w:rFonts w:ascii="Cambria Math" w:hAnsi="Cambria Math"/>
                      </w:rPr>
                    </w:del>
                  </m:ctrlPr>
                </m:e>
              </m:d>
              <m:r>
                <w:del w:id="315" w:author="Hong Yao" w:date="2022-12-04T18:16:00Z">
                  <m:rPr>
                    <m:sty m:val="p"/>
                  </m:rPr>
                  <w:rPr>
                    <w:rFonts w:ascii="Cambria Math" w:hAnsi="Cambria Math"/>
                  </w:rPr>
                  <m:t>&lt;</m:t>
                </w:del>
              </m:r>
              <m:f>
                <m:fPr>
                  <m:ctrlPr>
                    <w:del w:id="316" w:author="Hong Yao" w:date="2022-12-04T18:16:00Z">
                      <w:rPr>
                        <w:rFonts w:ascii="Cambria Math" w:hAnsi="Cambria Math"/>
                      </w:rPr>
                    </w:del>
                  </m:ctrlPr>
                </m:fPr>
                <m:num>
                  <m:r>
                    <w:del w:id="317" w:author="Hong Yao" w:date="2022-12-04T18:16:00Z">
                      <m:rPr>
                        <m:sty m:val="p"/>
                      </m:rPr>
                      <w:rPr>
                        <w:rFonts w:ascii="Cambria Math" w:hAnsi="Cambria Math"/>
                      </w:rPr>
                      <m:t>1</m:t>
                    </w:del>
                  </m:r>
                </m:num>
                <m:den>
                  <m:r>
                    <w:del w:id="318" w:author="Hong Yao" w:date="2022-12-04T18:16:00Z">
                      <m:rPr>
                        <m:sty m:val="p"/>
                      </m:rPr>
                      <w:rPr>
                        <w:rFonts w:ascii="Cambria Math" w:hAnsi="Cambria Math"/>
                      </w:rPr>
                      <m:t>5</m:t>
                    </w:del>
                  </m:r>
                </m:den>
              </m:f>
            </m:e>
          </m:d>
          <m:r>
            <w:del w:id="319" w:author="Hong Yao" w:date="2022-12-04T18:16:00Z">
              <w:rPr>
                <w:rFonts w:ascii="Cambria Math" w:hAnsi="Cambria Math"/>
              </w:rPr>
              <m:t>C</m:t>
            </w:del>
          </m:r>
          <m:d>
            <m:dPr>
              <m:ctrlPr>
                <w:del w:id="320" w:author="Hong Yao" w:date="2022-12-04T18:16:00Z">
                  <w:rPr>
                    <w:rFonts w:ascii="Cambria Math" w:hAnsi="Cambria Math"/>
                    <w:i/>
                  </w:rPr>
                </w:del>
              </m:ctrlPr>
            </m:dPr>
            <m:e>
              <m:r>
                <w:del w:id="321" w:author="Hong Yao" w:date="2022-12-04T18:16:00Z">
                  <w:rPr>
                    <w:rFonts w:ascii="Cambria Math" w:hAnsi="Cambria Math"/>
                  </w:rPr>
                  <m:t>r,</m:t>
                </w:del>
              </m:r>
              <m:sSub>
                <m:sSubPr>
                  <m:ctrlPr>
                    <w:del w:id="322" w:author="Hong Yao" w:date="2022-12-04T18:16:00Z">
                      <w:rPr>
                        <w:rFonts w:ascii="Cambria Math" w:hAnsi="Cambria Math"/>
                        <w:i/>
                      </w:rPr>
                    </w:del>
                  </m:ctrlPr>
                </m:sSubPr>
                <m:e>
                  <m:r>
                    <w:del w:id="323" w:author="Hong Yao" w:date="2022-12-04T18:16:00Z">
                      <w:rPr>
                        <w:rFonts w:ascii="Cambria Math" w:hAnsi="Cambria Math"/>
                      </w:rPr>
                      <m:t>r</m:t>
                    </w:del>
                  </m:r>
                </m:e>
                <m:sub>
                  <m:r>
                    <w:del w:id="324" w:author="Hong Yao" w:date="2022-12-04T18:16:00Z">
                      <w:rPr>
                        <w:rFonts w:ascii="Cambria Math" w:hAnsi="Cambria Math"/>
                      </w:rPr>
                      <m:t>0</m:t>
                    </w:del>
                  </m:r>
                </m:sub>
              </m:sSub>
            </m:e>
          </m:d>
          <m:r>
            <w:del w:id="325" w:author="Hong Yao" w:date="2022-12-04T18:16:00Z">
              <w:rPr>
                <w:rFonts w:ascii="Cambria Math" w:hAnsi="Cambria Math"/>
              </w:rPr>
              <m:t>|</m:t>
            </w:del>
          </m:r>
        </m:oMath>
        <w:del w:id="326" w:author="Hong Yao" w:date="2022-12-04T18:16:00Z">
          <w:r w:rsidR="00340BBC" w:rsidRPr="00D734EE" w:rsidDel="009047E8">
            <w:delText xml:space="preserve">, </w:delText>
          </w:r>
        </w:del>
        <w:r w:rsidR="00340BBC" w:rsidRPr="00D734EE">
          <w:t>indicating an easy-plane spin orientation</w:t>
        </w:r>
        <w:r w:rsidR="00D502D8" w:rsidRPr="00D734EE">
          <w:t xml:space="preserve">, </w:t>
        </w:r>
        <w:r w:rsidR="00D502D8" w:rsidRPr="00D734EE">
          <w:rPr>
            <w:i/>
          </w:rPr>
          <w:t>i.e.</w:t>
        </w:r>
        <w:r w:rsidR="00D502D8" w:rsidRPr="00D734EE">
          <w:t xml:space="preserve"> </w:t>
        </w:r>
        <w:r w:rsidR="00D502D8" w:rsidRPr="00D734EE">
          <w:rPr>
            <w:rFonts w:hint="eastAsia"/>
          </w:rPr>
          <w:t>mon</w:t>
        </w:r>
        <w:r w:rsidR="00D502D8" w:rsidRPr="00D734EE">
          <w:t>olayer NiPS</w:t>
        </w:r>
        <w:r w:rsidR="00D502D8" w:rsidRPr="00D734EE">
          <w:rPr>
            <w:vertAlign w:val="subscript"/>
          </w:rPr>
          <w:t>3</w:t>
        </w:r>
        <w:r w:rsidR="00D502D8" w:rsidRPr="00D734EE">
          <w:t xml:space="preserve"> can be </w:t>
        </w:r>
        <w:del w:id="327" w:author="Hong Yao" w:date="2022-12-04T18:16:00Z">
          <w:r w:rsidR="00D502D8" w:rsidRPr="00D734EE" w:rsidDel="009047E8">
            <w:delText xml:space="preserve">applied </w:delText>
          </w:r>
        </w:del>
        <w:ins w:id="328" w:author="Hong Yao" w:date="2022-12-04T18:16:00Z">
          <w:r w:rsidR="009047E8">
            <w:t>effectively described</w:t>
          </w:r>
          <w:r w:rsidR="009047E8" w:rsidRPr="00D734EE">
            <w:t xml:space="preserve"> </w:t>
          </w:r>
        </w:ins>
        <w:del w:id="329" w:author="Hong Yao" w:date="2022-12-04T18:17:00Z">
          <w:r w:rsidR="00D502D8" w:rsidRPr="00D734EE" w:rsidDel="009047E8">
            <w:delText xml:space="preserve">to </w:delText>
          </w:r>
        </w:del>
        <w:ins w:id="330" w:author="Hong Yao" w:date="2022-12-04T18:17:00Z">
          <w:r w:rsidR="009047E8">
            <w:t>by</w:t>
          </w:r>
          <w:r w:rsidR="009047E8" w:rsidRPr="00D734EE">
            <w:t xml:space="preserve"> </w:t>
          </w:r>
        </w:ins>
        <w:r w:rsidR="00D502D8" w:rsidRPr="00D734EE">
          <w:t>XY-</w:t>
        </w:r>
        <w:ins w:id="331" w:author="Hong Yao" w:date="2022-12-04T18:17:00Z">
          <w:r w:rsidR="009047E8">
            <w:t xml:space="preserve">type spin </w:t>
          </w:r>
        </w:ins>
        <w:r w:rsidR="00D502D8" w:rsidRPr="00D734EE">
          <w:t>model</w:t>
        </w:r>
        <w:r w:rsidR="00340BBC" w:rsidRPr="00D734EE">
          <w:t>. Fig</w:t>
        </w:r>
        <w:r w:rsidR="00D502D8" w:rsidRPr="00D734EE">
          <w:t xml:space="preserve">ure </w:t>
        </w:r>
        <w:r w:rsidR="00340BBC" w:rsidRPr="00D734EE">
          <w:t xml:space="preserve">4b shows </w:t>
        </w:r>
        <w:r w:rsidR="00340BBC" w:rsidRPr="00D734EE">
          <w:lastRenderedPageBreak/>
          <w:t xml:space="preserve">the sublattice spin structure factor </w:t>
        </w:r>
        <m:oMath>
          <m:sSub>
            <m:sSubPr>
              <m:ctrlPr>
                <w:rPr>
                  <w:rFonts w:ascii="Cambria Math" w:hAnsi="Cambria Math"/>
                  <w:i/>
                </w:rPr>
              </m:ctrlPr>
            </m:sSubPr>
            <m:e>
              <m:r>
                <w:rPr>
                  <w:rFonts w:ascii="Cambria Math" w:hAnsi="Cambria Math"/>
                </w:rPr>
                <m:t>S</m:t>
              </m:r>
            </m:e>
            <m:sub>
              <m:r>
                <w:ins w:id="332" w:author="Hong Yao" w:date="2022-12-04T18:17:00Z">
                  <w:rPr>
                    <w:rFonts w:ascii="Cambria Math" w:hAnsi="Cambria Math"/>
                  </w:rPr>
                  <m:t>AA</m:t>
                </w:ins>
              </m:r>
              <m:r>
                <w:del w:id="333" w:author="Hong Yao" w:date="2022-12-04T18:17:00Z">
                  <w:rPr>
                    <w:rFonts w:ascii="Cambria Math" w:hAnsi="Cambria Math"/>
                  </w:rPr>
                  <m:t>aa</m:t>
                </w:del>
              </m:r>
            </m:sub>
          </m:sSub>
          <m:d>
            <m:dPr>
              <m:ctrlPr>
                <w:rPr>
                  <w:rFonts w:ascii="Cambria Math" w:hAnsi="Cambria Math"/>
                  <w:i/>
                </w:rPr>
              </m:ctrlPr>
            </m:dPr>
            <m:e>
              <m:r>
                <w:rPr>
                  <w:rFonts w:ascii="Cambria Math" w:hAnsi="Cambria Math"/>
                </w:rPr>
                <m:t>q</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den>
          </m:f>
          <m:nary>
            <m:naryPr>
              <m:chr m:val="∑"/>
              <m:supHide m:val="1"/>
              <m:ctrlPr>
                <w:rPr>
                  <w:rFonts w:ascii="Cambria Math" w:hAnsi="Cambria Math"/>
                  <w:i/>
                </w:rPr>
              </m:ctrlPr>
            </m:naryPr>
            <m:sub>
              <m:r>
                <w:rPr>
                  <w:rFonts w:ascii="Cambria Math" w:hAnsi="Cambria Math"/>
                </w:rPr>
                <m:t>i∈A, j∈A</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m:t>
                      </m:r>
                    </m:sub>
                  </m:sSub>
                </m:e>
              </m:d>
              <m:sSup>
                <m:sSupPr>
                  <m:ctrlPr>
                    <w:rPr>
                      <w:rFonts w:ascii="Cambria Math" w:hAnsi="Cambria Math"/>
                      <w:i/>
                    </w:rPr>
                  </m:ctrlPr>
                </m:sSupPr>
                <m:e>
                  <m:r>
                    <w:rPr>
                      <w:rFonts w:ascii="Cambria Math" w:hAnsi="Cambria Math"/>
                    </w:rPr>
                    <m:t>e</m:t>
                  </m:r>
                </m:e>
                <m:sup>
                  <m:r>
                    <w:rPr>
                      <w:rFonts w:ascii="Cambria Math" w:hAnsi="Cambria Math"/>
                    </w:rPr>
                    <m:t>i q⋅(</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sup>
              </m:sSup>
            </m:e>
          </m:nary>
        </m:oMath>
        <w:r w:rsidR="00340BBC" w:rsidRPr="00D734EE">
          <w:t xml:space="preserve">. The sole peak around </w:t>
        </w:r>
        <m:oMath>
          <m:r>
            <w:rPr>
              <w:rFonts w:ascii="Cambria Math" w:hAnsi="Cambria Math"/>
            </w:rPr>
            <m:t>M</m:t>
          </m:r>
        </m:oMath>
        <w:r w:rsidR="00340BBC" w:rsidRPr="00D734EE">
          <w:t xml:space="preserve"> point </w:t>
        </w:r>
        <w:r w:rsidR="00966E8B" w:rsidRPr="00D734EE">
          <w:t xml:space="preserve">as shown in Fig. 4b </w:t>
        </w:r>
        <w:r w:rsidR="00340BBC" w:rsidRPr="00D734EE">
          <w:t xml:space="preserve">confirms the zig-zag order </w:t>
        </w:r>
        <w:r w:rsidR="00966E8B" w:rsidRPr="00D734EE">
          <w:t xml:space="preserve">at zero temperature </w:t>
        </w:r>
        <w:r w:rsidR="00340BBC" w:rsidRPr="00D734EE">
          <w:t xml:space="preserve">and gives the value of the magnetic moment </w:t>
        </w:r>
        <m:oMath>
          <m:sSub>
            <m:sSubPr>
              <m:ctrlPr>
                <w:rPr>
                  <w:rFonts w:ascii="Cambria Math" w:hAnsi="Cambria Math"/>
                </w:rPr>
              </m:ctrlPr>
            </m:sSubPr>
            <m:e>
              <m:r>
                <w:rPr>
                  <w:rFonts w:ascii="Cambria Math" w:hAnsi="Cambria Math"/>
                </w:rPr>
                <m:t>m</m:t>
              </m:r>
            </m:e>
            <m:sub>
              <m:r>
                <w:rPr>
                  <w:rFonts w:ascii="Cambria Math" w:hAnsi="Cambria Math"/>
                </w:rPr>
                <m:t>s</m:t>
              </m:r>
            </m:sub>
          </m:sSub>
          <m:r>
            <m:rPr>
              <m:sty m:val="p"/>
            </m:rPr>
            <w:rPr>
              <w:rFonts w:ascii="Cambria Math" w:hAnsi="Cambria Math"/>
            </w:rPr>
            <m:t>=0.</m:t>
          </m:r>
          <m:r>
            <w:ins w:id="334" w:author="王 昊昕" w:date="2022-07-27T22:27:00Z">
              <m:rPr>
                <m:sty m:val="p"/>
              </m:rPr>
              <w:rPr>
                <w:rFonts w:ascii="Cambria Math" w:hAnsi="Cambria Math"/>
              </w:rPr>
              <m:t>73</m:t>
            </w:ins>
          </m:r>
          <m:r>
            <w:del w:id="335" w:author="王 昊昕" w:date="2022-07-27T22:27:00Z">
              <m:rPr>
                <m:sty m:val="p"/>
              </m:rPr>
              <w:rPr>
                <w:rFonts w:ascii="Cambria Math" w:hAnsi="Cambria Math"/>
              </w:rPr>
              <m:t>80</m:t>
            </w:del>
          </m:r>
        </m:oMath>
        <w:r w:rsidR="00340BBC" w:rsidRPr="00D734EE">
          <w:t xml:space="preserve">, which is close to our spin-wave prediction </w:t>
        </w:r>
        <m:oMath>
          <m:sSub>
            <m:sSubPr>
              <m:ctrlPr>
                <w:rPr>
                  <w:rFonts w:ascii="Cambria Math" w:hAnsi="Cambria Math"/>
                </w:rPr>
              </m:ctrlPr>
            </m:sSubPr>
            <m:e>
              <m:r>
                <w:rPr>
                  <w:rFonts w:ascii="Cambria Math" w:hAnsi="Cambria Math"/>
                </w:rPr>
                <m:t>m</m:t>
              </m:r>
            </m:e>
            <m:sub>
              <m:r>
                <w:rPr>
                  <w:rFonts w:ascii="Cambria Math" w:hAnsi="Cambria Math"/>
                </w:rPr>
                <m:t>s</m:t>
              </m:r>
            </m:sub>
          </m:sSub>
          <m:r>
            <m:rPr>
              <m:sty m:val="p"/>
            </m:rPr>
            <w:rPr>
              <w:rFonts w:ascii="Cambria Math" w:hAnsi="Cambria Math"/>
            </w:rPr>
            <m:t>=0.78</m:t>
          </m:r>
          <m:r>
            <w:del w:id="336" w:author="王 昊昕" w:date="2022-12-08T19:11:00Z">
              <m:rPr>
                <m:sty m:val="p"/>
              </m:rPr>
              <w:rPr>
                <w:rFonts w:ascii="Cambria Math" w:hAnsi="Cambria Math"/>
              </w:rPr>
              <m:t xml:space="preserve"> (see detail in Supporting Information)</m:t>
            </w:del>
          </m:r>
        </m:oMath>
        <w:del w:id="337" w:author="Hong Yao" w:date="2022-12-04T18:18:00Z">
          <w:r w:rsidR="00340BBC" w:rsidRPr="00D734EE" w:rsidDel="009047E8">
            <w:delText>.</w:delText>
          </w:r>
        </w:del>
        <w:ins w:id="338" w:author="Hong Yao" w:date="2022-12-04T18:18:00Z">
          <w:r w:rsidR="009047E8">
            <w:rPr>
              <w:rFonts w:hint="eastAsia"/>
            </w:rPr>
            <w:t>.</w:t>
          </w:r>
          <w:r w:rsidR="009047E8">
            <w:t xml:space="preserve"> </w:t>
          </w:r>
        </w:ins>
        <w:del w:id="339" w:author="Hong Yao" w:date="2022-12-04T18:18:00Z">
          <w:r w:rsidR="00340BBC" w:rsidRPr="00D734EE" w:rsidDel="009047E8">
            <w:delText xml:space="preserve"> Such a value of magnetic moment close to 1 indicates </w:delText>
          </w:r>
          <w:r w:rsidR="00104EB2" w:rsidRPr="00D734EE" w:rsidDel="009047E8">
            <w:delText xml:space="preserve">that </w:delText>
          </w:r>
          <w:r w:rsidR="00340BBC" w:rsidRPr="00D734EE" w:rsidDel="009047E8">
            <w:delText xml:space="preserve">the magnetic order is close to the classical limit. </w:delText>
          </w:r>
        </w:del>
        <w:r w:rsidR="006F449D" w:rsidRPr="00D734EE">
          <w:t>In addition, w</w:t>
        </w:r>
        <w:r w:rsidR="00340BBC" w:rsidRPr="00D734EE">
          <w:t>e explore</w:t>
        </w:r>
        <w:ins w:id="340" w:author="Hong Yao" w:date="2022-12-04T18:19:00Z">
          <w:r w:rsidR="009047E8">
            <w:t>d</w:t>
          </w:r>
        </w:ins>
        <w:r w:rsidR="00340BBC" w:rsidRPr="00D734EE">
          <w:t xml:space="preserve"> the magnetic order on </w:t>
        </w:r>
        <w:ins w:id="341" w:author="王 昊昕" w:date="2022-07-27T22:28:00Z">
          <w:r w:rsidR="00F610A1">
            <w:t>Y</w:t>
          </w:r>
        </w:ins>
        <w:r w:rsidR="00340BBC" w:rsidRPr="00D734EE">
          <w:t>C-cylinder which</w:t>
        </w:r>
        <w:del w:id="342" w:author="Hong Yao" w:date="2022-12-04T18:19:00Z">
          <w:r w:rsidR="00340BBC" w:rsidRPr="00D734EE" w:rsidDel="00BC115B">
            <w:delText xml:space="preserve"> </w:delText>
          </w:r>
          <w:r w:rsidR="006F449D" w:rsidRPr="00D734EE" w:rsidDel="00BC115B">
            <w:delText>also</w:delText>
          </w:r>
        </w:del>
        <w:r w:rsidR="006F449D" w:rsidRPr="00D734EE">
          <w:t xml:space="preserve"> </w:t>
        </w:r>
        <w:r w:rsidR="00340BBC" w:rsidRPr="00D734EE">
          <w:t>exhibit</w:t>
        </w:r>
        <w:ins w:id="343" w:author="Hong Yao" w:date="2022-12-04T18:19:00Z">
          <w:r w:rsidR="00BC115B">
            <w:t>s</w:t>
          </w:r>
        </w:ins>
        <w:r w:rsidR="00340BBC" w:rsidRPr="00D734EE">
          <w:t xml:space="preserve"> </w:t>
        </w:r>
        <w:ins w:id="344" w:author="Hong Yao" w:date="2022-12-04T18:19:00Z">
          <w:r w:rsidR="009047E8">
            <w:t>the same</w:t>
          </w:r>
        </w:ins>
        <w:del w:id="345" w:author="Hong Yao" w:date="2022-12-04T18:19:00Z">
          <w:r w:rsidR="00340BBC" w:rsidRPr="00D734EE" w:rsidDel="009047E8">
            <w:delText>a</w:delText>
          </w:r>
        </w:del>
        <w:r w:rsidR="00340BBC" w:rsidRPr="00D734EE">
          <w:t xml:space="preserve"> zig-zag order</w:t>
        </w:r>
        <w:r w:rsidR="00EB517B" w:rsidRPr="00D734EE">
          <w:t xml:space="preserve"> (see details in Supporting Information)</w:t>
        </w:r>
        <w:r w:rsidR="00340BBC" w:rsidRPr="00D734EE">
          <w:t>.</w:t>
        </w:r>
      </w:moveFrom>
    </w:p>
    <w:p w14:paraId="04064D62" w14:textId="52735540" w:rsidR="00340BBC" w:rsidRPr="00D734EE" w:rsidRDefault="00340BBC" w:rsidP="00966E8B">
      <w:pPr>
        <w:spacing w:line="360" w:lineRule="auto"/>
        <w:ind w:firstLine="420"/>
        <w:rPr>
          <w:iCs/>
        </w:rPr>
      </w:pPr>
      <w:r w:rsidRPr="00D734EE">
        <w:t xml:space="preserve">According to the Mermin-Wagner theorem, a </w:t>
      </w:r>
      <w:del w:id="346" w:author="Hong Yao" w:date="2022-12-04T18:20:00Z">
        <w:r w:rsidRPr="00D734EE" w:rsidDel="001F0745">
          <w:delText>2-dimensional</w:delText>
        </w:r>
      </w:del>
      <w:ins w:id="347" w:author="Hong Yao" w:date="2022-12-04T18:20:00Z">
        <w:r w:rsidR="001F0745">
          <w:t>2D</w:t>
        </w:r>
      </w:ins>
      <w:r w:rsidRPr="00D734EE">
        <w:t xml:space="preserve"> model with </w:t>
      </w:r>
      <w:ins w:id="348" w:author="Hong Yao" w:date="2022-12-04T18:20:00Z">
        <w:r w:rsidR="001F0745">
          <w:t xml:space="preserve">continuous </w:t>
        </w:r>
      </w:ins>
      <w:r w:rsidRPr="00D734EE">
        <w:t>U(1)</w:t>
      </w:r>
      <w:ins w:id="349" w:author="Hong Yao" w:date="2022-12-04T18:20:00Z">
        <w:r w:rsidR="001F0745">
          <w:t xml:space="preserve"> spin rotational</w:t>
        </w:r>
      </w:ins>
      <w:r w:rsidRPr="00D734EE">
        <w:t xml:space="preserve"> symmetry forbids long-range magnetic order at finite temperature but leaves the possibility of </w:t>
      </w:r>
      <w:ins w:id="350" w:author="Hong Yao" w:date="2022-12-04T18:20:00Z">
        <w:r w:rsidR="001F0745">
          <w:t>a</w:t>
        </w:r>
      </w:ins>
      <w:del w:id="351" w:author="Hong Yao" w:date="2022-12-04T18:20:00Z">
        <w:r w:rsidRPr="00D734EE" w:rsidDel="001F0745">
          <w:delText>the</w:delText>
        </w:r>
      </w:del>
      <w:r w:rsidRPr="00D734EE">
        <w:t xml:space="preserve"> B</w:t>
      </w:r>
      <w:r w:rsidR="004D4C9C" w:rsidRPr="00D734EE">
        <w:t>KT</w:t>
      </w:r>
      <w:r w:rsidRPr="00D734EE">
        <w:t xml:space="preserve"> transition. </w:t>
      </w:r>
      <w:del w:id="352" w:author="Hong Yao" w:date="2022-12-04T18:21:00Z">
        <w:r w:rsidRPr="00D734EE" w:rsidDel="001F0745">
          <w:delText>As the Nambu-Goldstone mode is associated with the breaking of U(1) symmetry, the</w:delText>
        </w:r>
      </w:del>
      <w:ins w:id="353" w:author="Hong Yao" w:date="2022-12-04T18:21:00Z">
        <w:r w:rsidR="001F0745">
          <w:t>Moreover,</w:t>
        </w:r>
      </w:ins>
      <w:del w:id="354" w:author="Hong Yao" w:date="2022-12-04T18:22:00Z">
        <w:r w:rsidRPr="00D734EE" w:rsidDel="001F0745">
          <w:delText xml:space="preserve"> corresponding</w:delText>
        </w:r>
      </w:del>
      <w:r w:rsidRPr="00D734EE">
        <w:t xml:space="preserve"> magnon excitations</w:t>
      </w:r>
      <w:ins w:id="355" w:author="Hong Yao" w:date="2022-12-04T18:22:00Z">
        <w:r w:rsidR="001F0745">
          <w:t xml:space="preserve"> in systems with quasi-long-range</w:t>
        </w:r>
      </w:ins>
      <w:r w:rsidRPr="00D734EE">
        <w:t xml:space="preserve"> </w:t>
      </w:r>
      <w:ins w:id="356" w:author="Hong Yao" w:date="2022-12-04T18:22:00Z">
        <w:r w:rsidR="001F0745">
          <w:t xml:space="preserve">order </w:t>
        </w:r>
      </w:ins>
      <w:r w:rsidRPr="00D734EE">
        <w:t xml:space="preserve">can still be probed by the Raman </w:t>
      </w:r>
      <w:r w:rsidR="00104EB2" w:rsidRPr="00D734EE">
        <w:t>spectroscopy</w:t>
      </w:r>
      <w:r w:rsidRPr="00D734EE">
        <w:t>. To justify the possibility of the XY phase transition, we simulate the</w:t>
      </w:r>
      <w:ins w:id="357" w:author="Hong Yao" w:date="2022-12-04T18:23:00Z">
        <w:r w:rsidR="001F0745" w:rsidRPr="001F0745">
          <w:rPr>
            <w:i/>
          </w:rPr>
          <w:t xml:space="preserve"> </w:t>
        </w:r>
        <w:r w:rsidR="001F0745" w:rsidRPr="008562C5">
          <w:rPr>
            <w:i/>
          </w:rPr>
          <w:t>J</w:t>
        </w:r>
        <w:r w:rsidR="001F0745" w:rsidRPr="008562C5">
          <w:rPr>
            <w:vertAlign w:val="subscript"/>
          </w:rPr>
          <w:t>1</w:t>
        </w:r>
        <w:r w:rsidR="001F0745">
          <w:t>-</w:t>
        </w:r>
        <w:r w:rsidR="001F0745" w:rsidRPr="008562C5">
          <w:rPr>
            <w:i/>
          </w:rPr>
          <w:t>J</w:t>
        </w:r>
        <w:r w:rsidR="001F0745" w:rsidRPr="008562C5">
          <w:rPr>
            <w:vertAlign w:val="subscript"/>
          </w:rPr>
          <w:t>2</w:t>
        </w:r>
        <w:r w:rsidR="001F0745">
          <w:t>-</w:t>
        </w:r>
        <w:r w:rsidR="001F0745" w:rsidRPr="008562C5">
          <w:rPr>
            <w:i/>
          </w:rPr>
          <w:t>J</w:t>
        </w:r>
        <w:r w:rsidR="001F0745" w:rsidRPr="008562C5">
          <w:rPr>
            <w:vertAlign w:val="subscript"/>
          </w:rPr>
          <w:t>3</w:t>
        </w:r>
        <w:r w:rsidR="001F0745">
          <w:t>-</w:t>
        </w:r>
        <w:r w:rsidR="001F0745" w:rsidRPr="008562C5">
          <w:rPr>
            <w:i/>
          </w:rPr>
          <w:t>D</w:t>
        </w:r>
      </w:ins>
      <w:del w:id="358" w:author="Hong Yao" w:date="2022-12-04T18:23:00Z">
        <w:r w:rsidRPr="00D734EE" w:rsidDel="001F0745">
          <w:delText xml:space="preserve"> </w:delText>
        </w:r>
      </w:del>
      <m:oMath>
        <m:sSub>
          <m:sSubPr>
            <m:ctrlPr>
              <w:del w:id="359" w:author="Hong Yao" w:date="2022-12-04T18:23:00Z">
                <w:rPr>
                  <w:rFonts w:ascii="Cambria Math" w:hAnsi="Cambria Math"/>
                  <w:i/>
                </w:rPr>
              </w:del>
            </m:ctrlPr>
          </m:sSubPr>
          <m:e>
            <m:r>
              <w:del w:id="360" w:author="Hong Yao" w:date="2022-12-04T18:23:00Z">
                <w:rPr>
                  <w:rFonts w:ascii="Cambria Math" w:hAnsi="Cambria Math"/>
                </w:rPr>
                <m:t>J</m:t>
              </w:del>
            </m:r>
          </m:e>
          <m:sub>
            <m:r>
              <w:del w:id="361" w:author="Hong Yao" w:date="2022-12-04T18:23:00Z">
                <w:rPr>
                  <w:rFonts w:ascii="Cambria Math" w:hAnsi="Cambria Math"/>
                </w:rPr>
                <m:t>1</m:t>
              </w:del>
            </m:r>
          </m:sub>
        </m:sSub>
        <m:r>
          <w:del w:id="362" w:author="Hong Yao" w:date="2022-12-04T18:23:00Z">
            <w:rPr>
              <w:rFonts w:ascii="Cambria Math" w:hAnsi="Cambria Math"/>
            </w:rPr>
            <m:t>-</m:t>
          </w:del>
        </m:r>
        <m:sSub>
          <m:sSubPr>
            <m:ctrlPr>
              <w:del w:id="363" w:author="Hong Yao" w:date="2022-12-04T18:23:00Z">
                <w:rPr>
                  <w:rFonts w:ascii="Cambria Math" w:hAnsi="Cambria Math"/>
                  <w:i/>
                </w:rPr>
              </w:del>
            </m:ctrlPr>
          </m:sSubPr>
          <m:e>
            <m:r>
              <w:del w:id="364" w:author="Hong Yao" w:date="2022-12-04T18:23:00Z">
                <w:rPr>
                  <w:rFonts w:ascii="Cambria Math" w:hAnsi="Cambria Math"/>
                </w:rPr>
                <m:t>J</m:t>
              </w:del>
            </m:r>
          </m:e>
          <m:sub>
            <m:r>
              <w:del w:id="365" w:author="Hong Yao" w:date="2022-12-04T18:23:00Z">
                <w:rPr>
                  <w:rFonts w:ascii="Cambria Math" w:hAnsi="Cambria Math"/>
                </w:rPr>
                <m:t>2</m:t>
              </w:del>
            </m:r>
          </m:sub>
        </m:sSub>
        <m:r>
          <w:del w:id="366" w:author="Hong Yao" w:date="2022-12-04T18:23:00Z">
            <w:rPr>
              <w:rFonts w:ascii="Cambria Math" w:hAnsi="Cambria Math"/>
            </w:rPr>
            <m:t>-</m:t>
          </w:del>
        </m:r>
        <m:sSub>
          <m:sSubPr>
            <m:ctrlPr>
              <w:del w:id="367" w:author="Hong Yao" w:date="2022-12-04T18:23:00Z">
                <w:rPr>
                  <w:rFonts w:ascii="Cambria Math" w:hAnsi="Cambria Math"/>
                  <w:i/>
                </w:rPr>
              </w:del>
            </m:ctrlPr>
          </m:sSubPr>
          <m:e>
            <m:r>
              <w:del w:id="368" w:author="Hong Yao" w:date="2022-12-04T18:23:00Z">
                <w:rPr>
                  <w:rFonts w:ascii="Cambria Math" w:hAnsi="Cambria Math"/>
                </w:rPr>
                <m:t>J</m:t>
              </w:del>
            </m:r>
          </m:e>
          <m:sub>
            <m:r>
              <w:del w:id="369" w:author="Hong Yao" w:date="2022-12-04T18:23:00Z">
                <w:rPr>
                  <w:rFonts w:ascii="Cambria Math" w:hAnsi="Cambria Math"/>
                </w:rPr>
                <m:t>3</m:t>
              </w:del>
            </m:r>
          </m:sub>
        </m:sSub>
        <m:r>
          <w:del w:id="370" w:author="Hong Yao" w:date="2022-12-04T18:23:00Z">
            <w:rPr>
              <w:rFonts w:ascii="Cambria Math" w:hAnsi="Cambria Math"/>
            </w:rPr>
            <m:t>-</m:t>
          </w:del>
        </m:r>
        <m:sSub>
          <m:sSubPr>
            <m:ctrlPr>
              <w:del w:id="371" w:author="Hong Yao" w:date="2022-12-04T18:23:00Z">
                <w:rPr>
                  <w:rFonts w:ascii="Cambria Math" w:hAnsi="Cambria Math"/>
                  <w:i/>
                </w:rPr>
              </w:del>
            </m:ctrlPr>
          </m:sSubPr>
          <m:e>
            <m:r>
              <w:del w:id="372" w:author="Hong Yao" w:date="2022-12-04T18:23:00Z">
                <w:rPr>
                  <w:rFonts w:ascii="Cambria Math" w:hAnsi="Cambria Math"/>
                </w:rPr>
                <m:t>D</m:t>
              </w:del>
            </m:r>
          </m:e>
          <m:sub>
            <m:r>
              <w:del w:id="373" w:author="Hong Yao" w:date="2022-12-04T18:23:00Z">
                <w:rPr>
                  <w:rFonts w:ascii="Cambria Math" w:hAnsi="Cambria Math"/>
                </w:rPr>
                <m:t>zz</m:t>
              </w:del>
            </m:r>
          </m:sub>
        </m:sSub>
      </m:oMath>
      <w:r w:rsidRPr="00D734EE">
        <w:t xml:space="preserve"> model</w:t>
      </w:r>
      <w:ins w:id="374" w:author="Hong Yao" w:date="2022-12-04T18:23:00Z">
        <w:r w:rsidR="001F0745">
          <w:t xml:space="preserve"> of classical spins</w:t>
        </w:r>
      </w:ins>
      <w:r w:rsidRPr="00D734EE">
        <w:t xml:space="preserve"> based on the </w:t>
      </w:r>
      <w:del w:id="375" w:author="Hong Yao" w:date="2022-12-04T18:23:00Z">
        <w:r w:rsidRPr="00D734EE" w:rsidDel="001F0745">
          <w:delText xml:space="preserve">classical </w:delText>
        </w:r>
      </w:del>
      <w:r w:rsidRPr="00D734EE">
        <w:t>Monte</w:t>
      </w:r>
      <w:ins w:id="376" w:author="Hong Yao" w:date="2022-12-04T18:24:00Z">
        <w:r w:rsidR="001F0745">
          <w:t>-</w:t>
        </w:r>
      </w:ins>
      <w:del w:id="377" w:author="Hong Yao" w:date="2022-12-04T18:24:00Z">
        <w:r w:rsidRPr="00D734EE" w:rsidDel="001F0745">
          <w:delText>-</w:delText>
        </w:r>
      </w:del>
      <w:r w:rsidRPr="00D734EE">
        <w:t xml:space="preserve">Carlo method and determine the phase transition temperature by spin stiffness. We show the results of the different system sizes in Fig. 4c. The blue dashed line </w:t>
      </w:r>
      <m:oMath>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t>
        </m:r>
        <m:r>
          <w:ins w:id="378" w:author="王 昊昕" w:date="2022-12-06T23:34:00Z">
            <w:rPr>
              <w:rFonts w:ascii="Cambria Math" w:hAnsi="Cambria Math"/>
            </w:rPr>
            <m:t>2</m:t>
          </w:ins>
        </m:r>
        <m:r>
          <w:del w:id="379" w:author="王 昊昕" w:date="2022-12-06T23:34:00Z">
            <w:rPr>
              <w:rFonts w:ascii="Cambria Math" w:hAnsi="Cambria Math"/>
            </w:rPr>
            <m:t>8</m:t>
          </w:del>
        </m:r>
        <m:r>
          <w:rPr>
            <w:rFonts w:ascii="Cambria Math" w:hAnsi="Cambria Math"/>
          </w:rPr>
          <m:t>T/π</m:t>
        </m:r>
      </m:oMath>
      <w:r w:rsidRPr="00D734EE">
        <w:t xml:space="preserve"> is the relation between stiffness and the BKT phase transition point predicted by renormalization group analysis. The transition temperatures of finite-size systems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D734EE">
        <w:t xml:space="preserve"> are determined by the intersection point of the line </w:t>
      </w:r>
      <m:oMath>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t>
        </m:r>
        <m:r>
          <w:ins w:id="380" w:author="王 昊昕" w:date="2022-12-06T23:35:00Z">
            <w:rPr>
              <w:rFonts w:ascii="Cambria Math" w:hAnsi="Cambria Math"/>
            </w:rPr>
            <m:t>2</m:t>
          </w:ins>
        </m:r>
        <m:r>
          <w:ins w:id="381" w:author="Hong Yao" w:date="2022-12-04T18:24:00Z">
            <w:del w:id="382" w:author="王 昊昕" w:date="2022-12-06T23:35:00Z">
              <w:rPr>
                <w:rFonts w:ascii="Cambria Math" w:hAnsi="Cambria Math"/>
              </w:rPr>
              <m:t>8</m:t>
            </w:del>
          </w:ins>
        </m:r>
        <m:r>
          <w:ins w:id="383" w:author="Hong Yao" w:date="2022-12-04T18:24:00Z">
            <w:rPr>
              <w:rFonts w:ascii="Cambria Math" w:hAnsi="Cambria Math"/>
            </w:rPr>
            <m:t>T/π</m:t>
          </w:ins>
        </m:r>
        <m:f>
          <m:fPr>
            <m:ctrlPr>
              <w:del w:id="384" w:author="Hong Yao" w:date="2022-12-04T18:24:00Z">
                <w:rPr>
                  <w:rFonts w:ascii="Cambria Math" w:hAnsi="Cambria Math"/>
                  <w:i/>
                </w:rPr>
              </w:del>
            </m:ctrlPr>
          </m:fPr>
          <m:num>
            <m:r>
              <w:del w:id="385" w:author="Hong Yao" w:date="2022-12-04T18:24:00Z">
                <w:rPr>
                  <w:rFonts w:ascii="Cambria Math" w:hAnsi="Cambria Math"/>
                </w:rPr>
                <m:t>8T</m:t>
              </w:del>
            </m:r>
          </m:num>
          <m:den>
            <m:r>
              <w:del w:id="386" w:author="Hong Yao" w:date="2022-12-04T18:24:00Z">
                <w:rPr>
                  <w:rFonts w:ascii="Cambria Math" w:hAnsi="Cambria Math"/>
                </w:rPr>
                <m:t>π</m:t>
              </w:del>
            </m:r>
          </m:den>
        </m:f>
      </m:oMath>
      <w:r w:rsidRPr="00D734EE">
        <w:t xml:space="preserve"> with the stiffness curves. Then the finite size extrapolation of the </w:t>
      </w:r>
      <w:r w:rsidRPr="00D734EE">
        <w:rPr>
          <w:iCs/>
        </w:rPr>
        <w:t>intercept</w:t>
      </w:r>
      <w:r w:rsidRPr="00D734EE">
        <w:t xml:space="preserve"> between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D734EE">
        <w:t xml:space="preserve"> v.s. </w:t>
      </w:r>
      <m:oMath>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r>
                      <w:rPr>
                        <w:rFonts w:ascii="Cambria Math" w:hAnsi="Cambria Math"/>
                      </w:rPr>
                      <m:t>L</m:t>
                    </m:r>
                  </m:e>
                </m:func>
              </m:e>
            </m:d>
          </m:e>
          <m:sup>
            <m:r>
              <w:rPr>
                <w:rFonts w:ascii="Cambria Math" w:hAnsi="Cambria Math"/>
              </w:rPr>
              <m:t>2</m:t>
            </m:r>
          </m:sup>
        </m:sSup>
      </m:oMath>
      <w:r w:rsidRPr="00D734EE">
        <w:t xml:space="preserve"> leads to the </w:t>
      </w:r>
      <w:ins w:id="387" w:author="Hong Yao" w:date="2022-12-04T18:24:00Z">
        <w:r w:rsidR="001F0745">
          <w:t xml:space="preserve">BKT </w:t>
        </w:r>
      </w:ins>
      <w:r w:rsidRPr="00D734EE">
        <w:t xml:space="preserve">transition temperature </w:t>
      </w:r>
      <m:oMath>
        <m:sSub>
          <m:sSubPr>
            <m:ctrlPr>
              <w:rPr>
                <w:rFonts w:ascii="Cambria Math" w:hAnsi="Cambria Math"/>
                <w:i/>
              </w:rPr>
            </m:ctrlPr>
          </m:sSubPr>
          <m:e>
            <m:r>
              <w:rPr>
                <w:rFonts w:ascii="Cambria Math" w:hAnsi="Cambria Math"/>
              </w:rPr>
              <m:t>T</m:t>
            </m:r>
          </m:e>
          <m:sub>
            <m:r>
              <m:rPr>
                <m:sty m:val="p"/>
              </m:rPr>
              <w:rPr>
                <w:rFonts w:ascii="Cambria Math" w:hAnsi="Cambria Math"/>
              </w:rPr>
              <m:t>BKT</m:t>
            </m:r>
          </m:sub>
        </m:sSub>
      </m:oMath>
      <w:r w:rsidR="00966E8B" w:rsidRPr="00D734EE">
        <w:rPr>
          <w:iCs/>
        </w:rPr>
        <w:t>, as shown in</w:t>
      </w:r>
      <w:r w:rsidR="00966E8B" w:rsidRPr="00D734EE">
        <w:t xml:space="preserve"> inset of Fig. 4c.</w:t>
      </w:r>
      <w:r w:rsidR="00966E8B" w:rsidRPr="00D734EE">
        <w:rPr>
          <w:iCs/>
        </w:rPr>
        <w:t xml:space="preserve"> </w:t>
      </w:r>
      <w:r w:rsidRPr="00D734EE">
        <w:rPr>
          <w:iCs/>
        </w:rPr>
        <w:t xml:space="preserve">Our calculation shows the transition temperature </w:t>
      </w:r>
      <w:r w:rsidR="00966E8B" w:rsidRPr="00D734EE">
        <w:rPr>
          <w:iCs/>
        </w:rPr>
        <w:t>of monolayer NiPS</w:t>
      </w:r>
      <w:r w:rsidR="00966E8B" w:rsidRPr="00D734EE">
        <w:rPr>
          <w:iCs/>
          <w:vertAlign w:val="subscript"/>
        </w:rPr>
        <w:t>3</w:t>
      </w:r>
      <w:r w:rsidR="00966E8B" w:rsidRPr="00D734EE">
        <w:rPr>
          <w:iCs/>
        </w:rPr>
        <w:t xml:space="preserve"> </w:t>
      </w:r>
      <w:r w:rsidRPr="00D734EE">
        <w:rPr>
          <w:iCs/>
        </w:rPr>
        <w:t>occurs at around 141</w:t>
      </w:r>
      <w:r w:rsidR="00966E8B" w:rsidRPr="00D734EE">
        <w:rPr>
          <w:iCs/>
        </w:rPr>
        <w:t xml:space="preserve"> </w:t>
      </w:r>
      <w:r w:rsidRPr="00D734EE">
        <w:rPr>
          <w:iCs/>
        </w:rPr>
        <w:t xml:space="preserve">K, </w:t>
      </w:r>
      <w:r w:rsidR="00104EB2" w:rsidRPr="00D734EE">
        <w:rPr>
          <w:iCs/>
        </w:rPr>
        <w:t>in excellent agreement with</w:t>
      </w:r>
      <w:r w:rsidRPr="00D734EE">
        <w:rPr>
          <w:iCs/>
        </w:rPr>
        <w:t xml:space="preserve"> the experiment</w:t>
      </w:r>
      <w:r w:rsidR="00966E8B" w:rsidRPr="00D734EE">
        <w:rPr>
          <w:iCs/>
        </w:rPr>
        <w:t>al</w:t>
      </w:r>
      <w:r w:rsidRPr="00D734EE">
        <w:rPr>
          <w:iCs/>
        </w:rPr>
        <w:t xml:space="preserve"> result</w:t>
      </w:r>
      <w:r w:rsidR="00D502D8" w:rsidRPr="00D734EE">
        <w:rPr>
          <w:iCs/>
        </w:rPr>
        <w:t xml:space="preserve"> 140 K</w:t>
      </w:r>
      <w:r w:rsidRPr="00D734EE">
        <w:rPr>
          <w:iCs/>
        </w:rPr>
        <w:t>.</w:t>
      </w:r>
      <w:ins w:id="388" w:author="王 昊昕" w:date="2022-12-08T19:40:00Z">
        <w:r w:rsidR="00D554E6">
          <w:rPr>
            <w:iCs/>
          </w:rPr>
          <w:t xml:space="preserve"> The inplane</w:t>
        </w:r>
      </w:ins>
      <w:ins w:id="389" w:author="王 昊昕" w:date="2022-12-08T19:41:00Z">
        <w:r w:rsidR="00D554E6">
          <w:rPr>
            <w:iCs/>
          </w:rPr>
          <w:t xml:space="preserve"> AF magnetization and specific heat data in Fig. 4d and 4e also </w:t>
        </w:r>
      </w:ins>
      <w:ins w:id="390" w:author="王 昊昕" w:date="2022-12-08T19:43:00Z">
        <w:r w:rsidR="00D554E6">
          <w:rPr>
            <w:iCs/>
          </w:rPr>
          <w:t>support</w:t>
        </w:r>
      </w:ins>
      <w:ins w:id="391" w:author="王 昊昕" w:date="2022-12-08T19:42:00Z">
        <w:r w:rsidR="00D554E6">
          <w:rPr>
            <w:iCs/>
          </w:rPr>
          <w:t xml:space="preserve"> this transition temperature.</w:t>
        </w:r>
      </w:ins>
      <w:r w:rsidRPr="00D734EE">
        <w:rPr>
          <w:iCs/>
        </w:rPr>
        <w:t xml:space="preserve"> </w:t>
      </w:r>
      <w:del w:id="392" w:author="王 昊昕" w:date="2022-12-08T19:43:00Z">
        <w:r w:rsidRPr="00D734EE" w:rsidDel="00D554E6">
          <w:rPr>
            <w:iCs/>
          </w:rPr>
          <w:delText xml:space="preserve">Note </w:delText>
        </w:r>
      </w:del>
      <w:ins w:id="393" w:author="王 昊昕" w:date="2022-12-08T19:43:00Z">
        <w:r w:rsidR="00D554E6">
          <w:rPr>
            <w:iCs/>
          </w:rPr>
          <w:t>We also found</w:t>
        </w:r>
        <w:r w:rsidR="00D554E6" w:rsidRPr="00D734EE">
          <w:rPr>
            <w:iCs/>
          </w:rPr>
          <w:t xml:space="preserve"> </w:t>
        </w:r>
      </w:ins>
      <w:r w:rsidRPr="00D734EE">
        <w:rPr>
          <w:iCs/>
        </w:rPr>
        <w:t>that the transition temperature is not sensitive to the magnitude of the SIA (</w:t>
      </w:r>
      <w:r w:rsidR="00EB517B" w:rsidRPr="00D734EE">
        <w:rPr>
          <w:iCs/>
        </w:rPr>
        <w:t>see details</w:t>
      </w:r>
      <w:r w:rsidR="00EB517B" w:rsidRPr="00D734EE">
        <w:t xml:space="preserve"> in Supporting Information</w:t>
      </w:r>
      <w:r w:rsidRPr="00D734EE">
        <w:rPr>
          <w:iCs/>
        </w:rPr>
        <w:t>).</w:t>
      </w:r>
    </w:p>
    <w:p w14:paraId="36BED57F" w14:textId="77777777" w:rsidR="00EE3D32" w:rsidRPr="00D734EE" w:rsidRDefault="00EE3D32" w:rsidP="00EE3D32">
      <w:pPr>
        <w:spacing w:line="360" w:lineRule="auto"/>
        <w:rPr>
          <w:b/>
          <w:sz w:val="28"/>
        </w:rPr>
      </w:pPr>
      <w:r w:rsidRPr="00D734EE">
        <w:rPr>
          <w:rFonts w:hint="eastAsia"/>
          <w:b/>
          <w:sz w:val="28"/>
        </w:rPr>
        <w:t>D</w:t>
      </w:r>
      <w:r w:rsidRPr="00D734EE">
        <w:rPr>
          <w:b/>
          <w:sz w:val="28"/>
        </w:rPr>
        <w:t>iscussion</w:t>
      </w:r>
    </w:p>
    <w:p w14:paraId="52112A66" w14:textId="69467064" w:rsidR="00EE3D32" w:rsidRPr="00D734EE" w:rsidRDefault="00085374" w:rsidP="00EE3D32">
      <w:pPr>
        <w:spacing w:line="360" w:lineRule="auto"/>
        <w:ind w:firstLine="284"/>
      </w:pPr>
      <w:r w:rsidRPr="00D734EE">
        <w:rPr>
          <w:iCs/>
        </w:rPr>
        <w:t xml:space="preserve">As we have discussed above, the </w:t>
      </w:r>
      <w:r w:rsidR="004D4C9C" w:rsidRPr="00D734EE">
        <w:rPr>
          <w:iCs/>
        </w:rPr>
        <w:t xml:space="preserve">topological </w:t>
      </w:r>
      <w:r w:rsidRPr="00D734EE">
        <w:rPr>
          <w:iCs/>
        </w:rPr>
        <w:t>BKT phase transition offers an interpretation of the magnetic order in monolayer NiPS</w:t>
      </w:r>
      <w:r w:rsidRPr="00D734EE">
        <w:rPr>
          <w:iCs/>
          <w:vertAlign w:val="subscript"/>
        </w:rPr>
        <w:t>3</w:t>
      </w:r>
      <w:ins w:id="394" w:author="王 昊昕" w:date="2022-12-08T19:53:00Z">
        <w:r w:rsidR="008A1F8F">
          <w:rPr>
            <w:iCs/>
          </w:rPr>
          <w:t xml:space="preserve">, namely, </w:t>
        </w:r>
      </w:ins>
      <w:del w:id="395" w:author="王 昊昕" w:date="2022-12-08T19:53:00Z">
        <w:r w:rsidRPr="00D734EE" w:rsidDel="008A1F8F">
          <w:rPr>
            <w:iCs/>
          </w:rPr>
          <w:delText>.</w:delText>
        </w:r>
        <w:r w:rsidRPr="00D734EE" w:rsidDel="008A1F8F">
          <w:rPr>
            <w:iCs/>
          </w:rPr>
          <w:softHyphen/>
        </w:r>
        <w:r w:rsidRPr="00D734EE" w:rsidDel="008A1F8F">
          <w:rPr>
            <w:iCs/>
          </w:rPr>
          <w:softHyphen/>
        </w:r>
        <w:r w:rsidRPr="00D734EE" w:rsidDel="008A1F8F">
          <w:rPr>
            <w:iCs/>
          </w:rPr>
          <w:softHyphen/>
          <w:delText xml:space="preserve"> </w:delText>
        </w:r>
        <w:r w:rsidR="004D4C9C" w:rsidRPr="00D734EE" w:rsidDel="008A1F8F">
          <w:rPr>
            <w:iCs/>
          </w:rPr>
          <w:delText xml:space="preserve">There is a </w:delText>
        </w:r>
      </w:del>
      <w:r w:rsidR="004D4C9C" w:rsidRPr="00D734EE">
        <w:rPr>
          <w:iCs/>
        </w:rPr>
        <w:t xml:space="preserve">quasi-long-range order formed below </w:t>
      </w:r>
      <w:r w:rsidR="004D4C9C" w:rsidRPr="00D734EE">
        <w:rPr>
          <w:i/>
          <w:iCs/>
        </w:rPr>
        <w:t>T</w:t>
      </w:r>
      <w:r w:rsidR="004D4C9C" w:rsidRPr="00D734EE">
        <w:rPr>
          <w:iCs/>
          <w:vertAlign w:val="subscript"/>
        </w:rPr>
        <w:t>BKT</w:t>
      </w:r>
      <w:r w:rsidR="004D4C9C" w:rsidRPr="00D734EE">
        <w:rPr>
          <w:iCs/>
        </w:rPr>
        <w:t xml:space="preserve">. </w:t>
      </w:r>
      <w:ins w:id="396" w:author="王 昊昕" w:date="2022-12-08T19:59:00Z">
        <w:r w:rsidR="00B60B3D">
          <w:rPr>
            <w:iCs/>
          </w:rPr>
          <w:t xml:space="preserve">Such type of transition </w:t>
        </w:r>
      </w:ins>
      <w:ins w:id="397" w:author="王 昊昕" w:date="2022-12-08T20:06:00Z">
        <w:r w:rsidR="00587639">
          <w:rPr>
            <w:iCs/>
          </w:rPr>
          <w:t>has</w:t>
        </w:r>
      </w:ins>
      <w:ins w:id="398" w:author="王 昊昕" w:date="2022-12-08T20:00:00Z">
        <w:r w:rsidR="00B60B3D">
          <w:rPr>
            <w:iCs/>
          </w:rPr>
          <w:t xml:space="preserve"> </w:t>
        </w:r>
      </w:ins>
      <w:ins w:id="399" w:author="王 昊昕" w:date="2022-12-08T20:06:00Z">
        <w:r w:rsidR="00110865">
          <w:rPr>
            <w:iCs/>
          </w:rPr>
          <w:t>previously</w:t>
        </w:r>
        <w:r w:rsidR="00587639">
          <w:rPr>
            <w:iCs/>
          </w:rPr>
          <w:t xml:space="preserve"> been</w:t>
        </w:r>
      </w:ins>
      <w:ins w:id="400" w:author="王 昊昕" w:date="2022-12-08T20:00:00Z">
        <w:r w:rsidR="00B60B3D">
          <w:rPr>
            <w:iCs/>
          </w:rPr>
          <w:t xml:space="preserve"> indicated in single crystal by measuring</w:t>
        </w:r>
      </w:ins>
      <w:ins w:id="401" w:author="王 昊昕" w:date="2022-12-08T20:03:00Z">
        <w:r w:rsidR="00B60B3D">
          <w:rPr>
            <w:iCs/>
          </w:rPr>
          <w:t xml:space="preserve"> the critical exponents </w:t>
        </w:r>
      </w:ins>
      <m:oMath>
        <m:r>
          <w:ins w:id="402" w:author="王 昊昕" w:date="2022-12-08T20:03:00Z">
            <w:rPr>
              <w:rFonts w:ascii="Cambria Math" w:hAnsi="Cambria Math"/>
            </w:rPr>
            <m:t>β</m:t>
          </w:ins>
        </m:r>
      </m:oMath>
      <w:ins w:id="403" w:author="王 昊昕" w:date="2022-12-08T20:03:00Z">
        <w:r w:rsidR="00B60B3D">
          <w:rPr>
            <w:iCs/>
          </w:rPr>
          <w:t xml:space="preserve"> (cite Science</w:t>
        </w:r>
      </w:ins>
      <w:ins w:id="404" w:author="王 昊昕" w:date="2022-12-08T20:04:00Z">
        <w:r w:rsidR="00B60B3D">
          <w:rPr>
            <w:iCs/>
          </w:rPr>
          <w:t xml:space="preserve"> adavances, D. Afanasiev, 2021</w:t>
        </w:r>
        <w:r w:rsidR="00260745">
          <w:rPr>
            <w:iCs/>
          </w:rPr>
          <w:t xml:space="preserve">. And </w:t>
        </w:r>
      </w:ins>
      <w:ins w:id="405" w:author="王 昊昕" w:date="2022-12-08T20:05:00Z">
        <w:r w:rsidR="00260745">
          <w:rPr>
            <w:iCs/>
          </w:rPr>
          <w:t>change it more professional</w:t>
        </w:r>
      </w:ins>
      <w:ins w:id="406" w:author="王 昊昕" w:date="2022-12-08T20:04:00Z">
        <w:r w:rsidR="00B60B3D">
          <w:rPr>
            <w:iCs/>
          </w:rPr>
          <w:t>)</w:t>
        </w:r>
      </w:ins>
      <w:ins w:id="407" w:author="王 昊昕" w:date="2022-12-08T20:06:00Z">
        <w:r w:rsidR="00EB1DCD">
          <w:rPr>
            <w:iCs/>
          </w:rPr>
          <w:t>.</w:t>
        </w:r>
      </w:ins>
      <w:ins w:id="408" w:author="王 昊昕" w:date="2022-12-08T19:54:00Z">
        <w:r w:rsidR="00B60B3D">
          <w:rPr>
            <w:iCs/>
          </w:rPr>
          <w:t xml:space="preserve"> </w:t>
        </w:r>
      </w:ins>
      <w:ins w:id="409" w:author="王 昊昕" w:date="2022-11-26T17:01:00Z">
        <w:r w:rsidR="00746AA2">
          <w:rPr>
            <w:iCs/>
          </w:rPr>
          <w:t>However,</w:t>
        </w:r>
      </w:ins>
      <w:ins w:id="410" w:author="王 昊昕" w:date="2022-11-26T17:05:00Z">
        <w:r w:rsidR="00746AA2">
          <w:rPr>
            <w:iCs/>
          </w:rPr>
          <w:t xml:space="preserve"> the prev</w:t>
        </w:r>
      </w:ins>
      <w:ins w:id="411" w:author="王 昊昕" w:date="2022-11-26T17:06:00Z">
        <w:r w:rsidR="00746AA2">
          <w:rPr>
            <w:iCs/>
          </w:rPr>
          <w:t xml:space="preserve">ious experiments </w:t>
        </w:r>
        <w:r w:rsidR="00746AA2">
          <w:rPr>
            <w:iCs/>
          </w:rPr>
          <w:lastRenderedPageBreak/>
          <w:t>claim no magnetic order in monolayer NiPS</w:t>
        </w:r>
        <w:r w:rsidR="00746AA2" w:rsidRPr="00746AA2">
          <w:rPr>
            <w:iCs/>
            <w:vertAlign w:val="subscript"/>
            <w:rPrChange w:id="412" w:author="王 昊昕" w:date="2022-11-26T17:06:00Z">
              <w:rPr>
                <w:iCs/>
              </w:rPr>
            </w:rPrChange>
          </w:rPr>
          <w:t>3</w:t>
        </w:r>
        <w:r w:rsidR="00746AA2">
          <w:rPr>
            <w:iCs/>
          </w:rPr>
          <w:t xml:space="preserve"> based on the absence of the frequency splitting </w:t>
        </w:r>
      </w:ins>
      <w:ins w:id="413" w:author="王 昊昕" w:date="2022-11-26T17:08:00Z">
        <w:r w:rsidR="00746AA2">
          <w:rPr>
            <w:iCs/>
          </w:rPr>
          <w:t>between phonon peak under XX and XY polarizations.</w:t>
        </w:r>
      </w:ins>
      <w:ins w:id="414" w:author="王 昊昕" w:date="2022-11-26T17:09:00Z">
        <w:r w:rsidR="00746AA2">
          <w:rPr>
            <w:iCs/>
          </w:rPr>
          <w:t xml:space="preserve"> </w:t>
        </w:r>
      </w:ins>
      <w:ins w:id="415" w:author="lee maurice" w:date="2022-12-06T19:58:00Z">
        <w:r w:rsidR="00736B47">
          <w:rPr>
            <w:iCs/>
          </w:rPr>
          <w:t>Here, w</w:t>
        </w:r>
      </w:ins>
      <w:ins w:id="416" w:author="Hong Yao" w:date="2022-12-06T17:28:00Z">
        <w:del w:id="417" w:author="lee maurice" w:date="2022-12-06T19:58:00Z">
          <w:r w:rsidR="00F920BC" w:rsidDel="00736B47">
            <w:rPr>
              <w:iCs/>
            </w:rPr>
            <w:delText>W</w:delText>
          </w:r>
        </w:del>
        <w:r w:rsidR="00F920BC">
          <w:rPr>
            <w:iCs/>
          </w:rPr>
          <w:t xml:space="preserve">e </w:t>
        </w:r>
        <w:del w:id="418" w:author="lee maurice" w:date="2022-12-06T19:57:00Z">
          <w:r w:rsidR="00F920BC" w:rsidDel="002D026C">
            <w:rPr>
              <w:iCs/>
            </w:rPr>
            <w:delText>think</w:delText>
          </w:r>
        </w:del>
      </w:ins>
      <w:ins w:id="419" w:author="lee maurice" w:date="2022-12-06T19:57:00Z">
        <w:r w:rsidR="002D026C">
          <w:rPr>
            <w:iCs/>
          </w:rPr>
          <w:t xml:space="preserve">propose two possible explanations that </w:t>
        </w:r>
      </w:ins>
      <w:ins w:id="420" w:author="lee maurice" w:date="2022-12-06T19:58:00Z">
        <w:r w:rsidR="00736B47">
          <w:rPr>
            <w:iCs/>
          </w:rPr>
          <w:t>may</w:t>
        </w:r>
      </w:ins>
      <w:ins w:id="421" w:author="lee maurice" w:date="2022-12-06T19:57:00Z">
        <w:r w:rsidR="002D026C">
          <w:rPr>
            <w:iCs/>
          </w:rPr>
          <w:t xml:space="preserve"> resolve this</w:t>
        </w:r>
      </w:ins>
      <w:ins w:id="422" w:author="Hong Yao" w:date="2022-12-06T17:28:00Z">
        <w:del w:id="423" w:author="lee maurice" w:date="2022-12-06T19:57:00Z">
          <w:r w:rsidR="00F920BC" w:rsidDel="002D026C">
            <w:rPr>
              <w:iCs/>
            </w:rPr>
            <w:delText xml:space="preserve"> that </w:delText>
          </w:r>
        </w:del>
      </w:ins>
      <w:ins w:id="424" w:author="王 昊昕" w:date="2022-11-26T17:09:00Z">
        <w:del w:id="425" w:author="lee maurice" w:date="2022-12-06T19:57:00Z">
          <w:r w:rsidR="00746AA2" w:rsidDel="002D026C">
            <w:rPr>
              <w:iCs/>
            </w:rPr>
            <w:delText>T</w:delText>
          </w:r>
        </w:del>
      </w:ins>
      <w:ins w:id="426" w:author="Hong Yao" w:date="2022-12-06T17:28:00Z">
        <w:del w:id="427" w:author="lee maurice" w:date="2022-12-06T19:57:00Z">
          <w:r w:rsidR="00F920BC" w:rsidDel="002D026C">
            <w:rPr>
              <w:iCs/>
            </w:rPr>
            <w:delText>t</w:delText>
          </w:r>
        </w:del>
      </w:ins>
      <w:ins w:id="428" w:author="王 昊昕" w:date="2022-11-26T17:09:00Z">
        <w:del w:id="429" w:author="lee maurice" w:date="2022-12-06T19:57:00Z">
          <w:r w:rsidR="00746AA2" w:rsidDel="002D026C">
            <w:rPr>
              <w:iCs/>
            </w:rPr>
            <w:delText>his</w:delText>
          </w:r>
        </w:del>
        <w:r w:rsidR="00746AA2">
          <w:rPr>
            <w:iCs/>
          </w:rPr>
          <w:t xml:space="preserve"> </w:t>
        </w:r>
      </w:ins>
      <w:ins w:id="430" w:author="王 昊昕" w:date="2022-11-26T17:12:00Z">
        <w:r w:rsidR="00746AA2" w:rsidRPr="00746AA2">
          <w:rPr>
            <w:iCs/>
          </w:rPr>
          <w:t>contradiction</w:t>
        </w:r>
      </w:ins>
      <w:ins w:id="431" w:author="lee maurice" w:date="2022-12-06T19:57:00Z">
        <w:r w:rsidR="002D026C">
          <w:rPr>
            <w:iCs/>
          </w:rPr>
          <w:t>.</w:t>
        </w:r>
      </w:ins>
      <w:ins w:id="432" w:author="王 昊昕" w:date="2022-11-26T17:12:00Z">
        <w:r w:rsidR="00746AA2">
          <w:rPr>
            <w:iCs/>
            <w:lang w:eastAsia="ja-JP"/>
          </w:rPr>
          <w:t xml:space="preserve"> </w:t>
        </w:r>
        <w:del w:id="433" w:author="lee maurice" w:date="2022-12-06T19:57:00Z">
          <w:r w:rsidR="00746AA2" w:rsidDel="002D026C">
            <w:rPr>
              <w:iCs/>
              <w:lang w:eastAsia="ja-JP"/>
            </w:rPr>
            <w:delText xml:space="preserve">can be </w:delText>
          </w:r>
        </w:del>
      </w:ins>
      <w:ins w:id="434" w:author="王 昊昕" w:date="2022-11-26T17:14:00Z">
        <w:del w:id="435" w:author="lee maurice" w:date="2022-12-06T19:57:00Z">
          <w:r w:rsidR="00746AA2" w:rsidDel="002D026C">
            <w:rPr>
              <w:iCs/>
              <w:lang w:eastAsia="ja-JP"/>
            </w:rPr>
            <w:delText>resolved if</w:delText>
          </w:r>
        </w:del>
      </w:ins>
      <w:ins w:id="436" w:author="lee maurice" w:date="2022-12-06T19:57:00Z">
        <w:r w:rsidR="002D026C">
          <w:rPr>
            <w:iCs/>
            <w:lang w:eastAsia="ja-JP"/>
          </w:rPr>
          <w:t>The first one</w:t>
        </w:r>
      </w:ins>
      <w:ins w:id="437" w:author="lee maurice" w:date="2022-12-06T19:58:00Z">
        <w:r w:rsidR="002D026C">
          <w:rPr>
            <w:iCs/>
            <w:lang w:eastAsia="ja-JP"/>
          </w:rPr>
          <w:t xml:space="preserve"> is</w:t>
        </w:r>
      </w:ins>
      <w:ins w:id="438" w:author="王 昊昕" w:date="2022-11-26T17:14:00Z">
        <w:r w:rsidR="00746AA2">
          <w:rPr>
            <w:iCs/>
            <w:lang w:eastAsia="ja-JP"/>
          </w:rPr>
          <w:t xml:space="preserve"> considering </w:t>
        </w:r>
        <w:r w:rsidR="00746AA2" w:rsidRPr="00746AA2">
          <w:rPr>
            <w:iCs/>
            <w:lang w:eastAsia="ja-JP"/>
          </w:rPr>
          <w:t>ubiquitous</w:t>
        </w:r>
        <w:r w:rsidR="00746AA2">
          <w:rPr>
            <w:iCs/>
            <w:lang w:eastAsia="ja-JP"/>
          </w:rPr>
          <w:t xml:space="preserve"> magnetic </w:t>
        </w:r>
      </w:ins>
      <w:ins w:id="439" w:author="王 昊昕" w:date="2022-11-26T17:15:00Z">
        <w:r w:rsidR="00746AA2">
          <w:rPr>
            <w:iCs/>
            <w:lang w:eastAsia="ja-JP"/>
          </w:rPr>
          <w:t>domains</w:t>
        </w:r>
      </w:ins>
      <w:ins w:id="440" w:author="王 昊昕" w:date="2022-11-26T17:19:00Z">
        <w:r w:rsidR="00746AA2" w:rsidRPr="00746AA2">
          <w:rPr>
            <w:iCs/>
            <w:vertAlign w:val="superscript"/>
            <w:lang w:eastAsia="ja-JP"/>
            <w:rPrChange w:id="441" w:author="王 昊昕" w:date="2022-11-26T17:19:00Z">
              <w:rPr>
                <w:iCs/>
                <w:lang w:eastAsia="ja-JP"/>
              </w:rPr>
            </w:rPrChange>
          </w:rPr>
          <w:t>24</w:t>
        </w:r>
      </w:ins>
      <w:ins w:id="442" w:author="王 昊昕" w:date="2022-11-26T17:15:00Z">
        <w:r w:rsidR="00746AA2">
          <w:rPr>
            <w:iCs/>
            <w:lang w:eastAsia="ja-JP"/>
          </w:rPr>
          <w:t>.</w:t>
        </w:r>
      </w:ins>
      <w:ins w:id="443" w:author="王 昊昕" w:date="2022-11-26T17:19:00Z">
        <w:r w:rsidR="00746AA2">
          <w:rPr>
            <w:iCs/>
            <w:lang w:eastAsia="ja-JP"/>
          </w:rPr>
          <w:t xml:space="preserve"> </w:t>
        </w:r>
      </w:ins>
      <w:ins w:id="444" w:author="王 昊昕" w:date="2022-11-26T17:27:00Z">
        <w:r w:rsidR="00746AA2">
          <w:rPr>
            <w:iCs/>
            <w:lang w:eastAsia="ja-JP"/>
          </w:rPr>
          <w:t>The</w:t>
        </w:r>
      </w:ins>
      <w:ins w:id="445" w:author="王 昊昕" w:date="2022-11-26T17:29:00Z">
        <w:r w:rsidR="00746AA2">
          <w:rPr>
            <w:iCs/>
            <w:lang w:eastAsia="ja-JP"/>
          </w:rPr>
          <w:t xml:space="preserve"> three kinds of</w:t>
        </w:r>
      </w:ins>
      <w:ins w:id="446" w:author="王 昊昕" w:date="2022-11-26T17:27:00Z">
        <w:r w:rsidR="00746AA2">
          <w:rPr>
            <w:iCs/>
            <w:lang w:eastAsia="ja-JP"/>
          </w:rPr>
          <w:t xml:space="preserve"> d</w:t>
        </w:r>
      </w:ins>
      <w:ins w:id="447" w:author="王 昊昕" w:date="2022-11-26T17:25:00Z">
        <w:r w:rsidR="00746AA2">
          <w:rPr>
            <w:iCs/>
            <w:lang w:eastAsia="ja-JP"/>
          </w:rPr>
          <w:t>omains with</w:t>
        </w:r>
      </w:ins>
      <w:ins w:id="448" w:author="王 昊昕" w:date="2022-11-26T17:29:00Z">
        <w:r w:rsidR="00746AA2">
          <w:rPr>
            <w:iCs/>
            <w:lang w:eastAsia="ja-JP"/>
          </w:rPr>
          <w:t xml:space="preserve"> different</w:t>
        </w:r>
      </w:ins>
      <w:ins w:id="449" w:author="王 昊昕" w:date="2022-11-26T17:27:00Z">
        <w:r w:rsidR="00746AA2">
          <w:rPr>
            <w:iCs/>
            <w:lang w:eastAsia="ja-JP"/>
          </w:rPr>
          <w:t xml:space="preserve"> zigzag-AFM</w:t>
        </w:r>
      </w:ins>
      <w:ins w:id="450" w:author="王 昊昕" w:date="2022-11-26T17:20:00Z">
        <w:r w:rsidR="00746AA2">
          <w:rPr>
            <w:iCs/>
            <w:lang w:eastAsia="ja-JP"/>
          </w:rPr>
          <w:t xml:space="preserve"> </w:t>
        </w:r>
      </w:ins>
      <w:ins w:id="451" w:author="王 昊昕" w:date="2022-11-26T17:24:00Z">
        <w:r w:rsidR="00746AA2">
          <w:rPr>
            <w:iCs/>
            <w:lang w:eastAsia="ja-JP"/>
          </w:rPr>
          <w:t>directions</w:t>
        </w:r>
      </w:ins>
      <w:ins w:id="452" w:author="王 昊昕" w:date="2022-11-26T17:20:00Z">
        <w:r w:rsidR="00746AA2">
          <w:rPr>
            <w:iCs/>
            <w:lang w:eastAsia="ja-JP"/>
          </w:rPr>
          <w:t xml:space="preserve"> </w:t>
        </w:r>
      </w:ins>
      <w:ins w:id="453" w:author="王 昊昕" w:date="2022-11-26T17:21:00Z">
        <w:r w:rsidR="00746AA2">
          <w:rPr>
            <w:iCs/>
            <w:lang w:eastAsia="ja-JP"/>
          </w:rPr>
          <w:t xml:space="preserve">related by </w:t>
        </w:r>
      </w:ins>
      <m:oMath>
        <m:sSub>
          <m:sSubPr>
            <m:ctrlPr>
              <w:ins w:id="454" w:author="王 昊昕" w:date="2022-11-26T17:22:00Z">
                <w:rPr>
                  <w:rFonts w:ascii="Cambria Math" w:hAnsi="Cambria Math"/>
                  <w:i/>
                  <w:iCs/>
                  <w:lang w:eastAsia="ja-JP"/>
                </w:rPr>
              </w:ins>
            </m:ctrlPr>
          </m:sSubPr>
          <m:e>
            <m:r>
              <w:ins w:id="455" w:author="王 昊昕" w:date="2022-11-26T17:22:00Z">
                <w:rPr>
                  <w:rFonts w:ascii="Cambria Math" w:hAnsi="Cambria Math"/>
                  <w:lang w:eastAsia="ja-JP"/>
                </w:rPr>
                <m:t>C</m:t>
              </w:ins>
            </m:r>
          </m:e>
          <m:sub>
            <m:r>
              <w:ins w:id="456" w:author="王 昊昕" w:date="2022-11-26T17:22:00Z">
                <w:rPr>
                  <w:rFonts w:ascii="Cambria Math" w:hAnsi="Cambria Math"/>
                  <w:lang w:eastAsia="ja-JP"/>
                </w:rPr>
                <m:t>3</m:t>
              </w:ins>
            </m:r>
          </m:sub>
        </m:sSub>
      </m:oMath>
      <w:ins w:id="457" w:author="王 昊昕" w:date="2022-11-26T17:22:00Z">
        <w:r w:rsidR="00746AA2">
          <w:rPr>
            <w:iCs/>
            <w:lang w:eastAsia="ja-JP"/>
          </w:rPr>
          <w:t xml:space="preserve"> rotational symmetry </w:t>
        </w:r>
      </w:ins>
      <w:ins w:id="458" w:author="王 昊昕" w:date="2022-11-26T17:30:00Z">
        <w:r w:rsidR="00746AA2">
          <w:rPr>
            <w:iCs/>
            <w:lang w:eastAsia="ja-JP"/>
          </w:rPr>
          <w:t>appear</w:t>
        </w:r>
      </w:ins>
      <w:ins w:id="459" w:author="王 昊昕" w:date="2022-11-26T17:31:00Z">
        <w:r w:rsidR="00746AA2">
          <w:rPr>
            <w:iCs/>
            <w:lang w:eastAsia="ja-JP"/>
          </w:rPr>
          <w:t>ing</w:t>
        </w:r>
      </w:ins>
      <w:ins w:id="460" w:author="王 昊昕" w:date="2022-11-26T17:30:00Z">
        <w:r w:rsidR="00746AA2">
          <w:rPr>
            <w:iCs/>
            <w:lang w:eastAsia="ja-JP"/>
          </w:rPr>
          <w:t xml:space="preserve"> in the </w:t>
        </w:r>
      </w:ins>
      <w:ins w:id="461" w:author="王 昊昕" w:date="2022-11-26T17:31:00Z">
        <w:r w:rsidR="00746AA2">
          <w:rPr>
            <w:iCs/>
            <w:lang w:eastAsia="ja-JP"/>
          </w:rPr>
          <w:t>sample will average the linear dichroism effec</w:t>
        </w:r>
      </w:ins>
      <w:ins w:id="462" w:author="王 昊昕" w:date="2022-11-26T17:32:00Z">
        <w:r w:rsidR="00746AA2">
          <w:rPr>
            <w:iCs/>
            <w:lang w:eastAsia="ja-JP"/>
          </w:rPr>
          <w:t>t</w:t>
        </w:r>
      </w:ins>
      <w:ins w:id="463" w:author="王 昊昕" w:date="2022-11-26T17:34:00Z">
        <w:r w:rsidR="00746AA2">
          <w:rPr>
            <w:iCs/>
            <w:lang w:eastAsia="ja-JP"/>
          </w:rPr>
          <w:t>.</w:t>
        </w:r>
      </w:ins>
      <w:ins w:id="464" w:author="lee maurice" w:date="2022-12-06T20:15:00Z">
        <w:r w:rsidR="004732BD" w:rsidRPr="004732BD">
          <w:rPr>
            <w:iCs/>
            <w:lang w:eastAsia="ja-JP"/>
          </w:rPr>
          <w:t xml:space="preserve"> </w:t>
        </w:r>
        <w:r w:rsidR="004732BD">
          <w:rPr>
            <w:iCs/>
            <w:lang w:eastAsia="ja-JP"/>
          </w:rPr>
          <w:t>Thus</w:t>
        </w:r>
      </w:ins>
      <w:ins w:id="465" w:author="lee maurice" w:date="2022-12-06T20:16:00Z">
        <w:r w:rsidR="004732BD">
          <w:rPr>
            <w:iCs/>
            <w:lang w:eastAsia="ja-JP"/>
          </w:rPr>
          <w:t>,</w:t>
        </w:r>
      </w:ins>
      <w:ins w:id="466" w:author="lee maurice" w:date="2022-12-06T20:15:00Z">
        <w:r w:rsidR="004732BD">
          <w:rPr>
            <w:iCs/>
            <w:lang w:eastAsia="ja-JP"/>
          </w:rPr>
          <w:t xml:space="preserve"> in the presence of magnetic domains the frequency splitting cannot be used to indicate the magnetic order in monolayer </w:t>
        </w:r>
        <w:r w:rsidR="004732BD">
          <w:rPr>
            <w:iCs/>
          </w:rPr>
          <w:t>NiPS</w:t>
        </w:r>
        <w:r w:rsidR="004732BD" w:rsidRPr="008E041D">
          <w:rPr>
            <w:iCs/>
            <w:vertAlign w:val="subscript"/>
          </w:rPr>
          <w:t>3</w:t>
        </w:r>
        <w:r w:rsidR="004732BD">
          <w:rPr>
            <w:iCs/>
            <w:lang w:eastAsia="ja-JP"/>
          </w:rPr>
          <w:t>.</w:t>
        </w:r>
      </w:ins>
      <w:ins w:id="467" w:author="王 昊昕" w:date="2022-11-26T17:34:00Z">
        <w:r w:rsidR="00746AA2">
          <w:rPr>
            <w:iCs/>
            <w:lang w:eastAsia="ja-JP"/>
          </w:rPr>
          <w:t xml:space="preserve"> </w:t>
        </w:r>
      </w:ins>
      <w:ins w:id="468" w:author="lee maurice" w:date="2022-12-06T20:00:00Z">
        <w:r w:rsidR="00736B47">
          <w:rPr>
            <w:iCs/>
            <w:lang w:eastAsia="ja-JP"/>
          </w:rPr>
          <w:t xml:space="preserve">The second </w:t>
        </w:r>
      </w:ins>
      <w:ins w:id="469" w:author="lee maurice" w:date="2022-12-06T20:16:00Z">
        <w:r w:rsidR="004732BD">
          <w:rPr>
            <w:iCs/>
            <w:lang w:eastAsia="ja-JP"/>
          </w:rPr>
          <w:t>possible explanation</w:t>
        </w:r>
      </w:ins>
      <w:ins w:id="470" w:author="lee maurice" w:date="2022-12-06T20:00:00Z">
        <w:r w:rsidR="00736B47">
          <w:rPr>
            <w:iCs/>
            <w:lang w:eastAsia="ja-JP"/>
          </w:rPr>
          <w:t xml:space="preserve"> is </w:t>
        </w:r>
      </w:ins>
      <w:ins w:id="471" w:author="lee maurice" w:date="2022-12-06T20:51:00Z">
        <w:r w:rsidR="008243E4">
          <w:rPr>
            <w:iCs/>
            <w:lang w:eastAsia="ja-JP"/>
          </w:rPr>
          <w:t>considering</w:t>
        </w:r>
      </w:ins>
      <w:ins w:id="472" w:author="lee maurice" w:date="2022-12-06T20:17:00Z">
        <w:r w:rsidR="004732BD">
          <w:rPr>
            <w:iCs/>
            <w:lang w:eastAsia="ja-JP"/>
          </w:rPr>
          <w:t xml:space="preserve"> </w:t>
        </w:r>
      </w:ins>
      <w:ins w:id="473" w:author="lee maurice" w:date="2022-12-06T20:00:00Z">
        <w:r w:rsidR="00736B47">
          <w:rPr>
            <w:iCs/>
            <w:lang w:eastAsia="ja-JP"/>
          </w:rPr>
          <w:t>high-order spin interactions</w:t>
        </w:r>
      </w:ins>
      <w:ins w:id="474" w:author="lee maurice" w:date="2022-12-06T20:51:00Z">
        <w:r w:rsidR="008243E4">
          <w:rPr>
            <w:iCs/>
            <w:lang w:eastAsia="ja-JP"/>
          </w:rPr>
          <w:t xml:space="preserve">. Such interactions </w:t>
        </w:r>
      </w:ins>
      <w:ins w:id="475" w:author="lee maurice" w:date="2022-12-06T20:53:00Z">
        <w:r w:rsidR="008243E4">
          <w:rPr>
            <w:iCs/>
            <w:lang w:eastAsia="ja-JP"/>
          </w:rPr>
          <w:t>will</w:t>
        </w:r>
      </w:ins>
      <w:ins w:id="476" w:author="lee maurice" w:date="2022-12-06T20:00:00Z">
        <w:r w:rsidR="00736B47">
          <w:rPr>
            <w:iCs/>
            <w:lang w:eastAsia="ja-JP"/>
          </w:rPr>
          <w:t xml:space="preserve"> </w:t>
        </w:r>
      </w:ins>
      <w:ins w:id="477" w:author="lee maurice" w:date="2022-12-06T20:47:00Z">
        <w:r w:rsidR="003B40CF">
          <w:rPr>
            <w:iCs/>
            <w:lang w:eastAsia="ja-JP"/>
          </w:rPr>
          <w:t xml:space="preserve">induce </w:t>
        </w:r>
      </w:ins>
      <w:ins w:id="478" w:author="lee maurice" w:date="2022-12-06T20:48:00Z">
        <w:r w:rsidR="003B40CF">
          <w:rPr>
            <w:iCs/>
            <w:lang w:eastAsia="ja-JP"/>
          </w:rPr>
          <w:t>higher-order coupling</w:t>
        </w:r>
      </w:ins>
      <w:ins w:id="479" w:author="lee maurice" w:date="2022-12-06T20:53:00Z">
        <w:r w:rsidR="008243E4">
          <w:rPr>
            <w:iCs/>
            <w:lang w:eastAsia="ja-JP"/>
          </w:rPr>
          <w:t xml:space="preserve"> terms</w:t>
        </w:r>
        <w:r w:rsidR="008243E4" w:rsidRPr="008243E4">
          <w:rPr>
            <w:iCs/>
            <w:lang w:eastAsia="ja-JP"/>
          </w:rPr>
          <w:t xml:space="preserve"> </w:t>
        </w:r>
        <w:r w:rsidR="008243E4">
          <w:rPr>
            <w:iCs/>
            <w:lang w:eastAsia="ja-JP"/>
          </w:rPr>
          <w:t>between the three zigzag orders</w:t>
        </w:r>
      </w:ins>
      <w:ins w:id="480" w:author="lee maurice" w:date="2022-12-06T20:48:00Z">
        <w:r w:rsidR="003B40CF">
          <w:rPr>
            <w:iCs/>
            <w:lang w:eastAsia="ja-JP"/>
          </w:rPr>
          <w:t xml:space="preserve"> </w:t>
        </w:r>
      </w:ins>
      <w:ins w:id="481" w:author="lee maurice" w:date="2022-12-06T20:55:00Z">
        <w:r w:rsidR="008243E4">
          <w:rPr>
            <w:iCs/>
            <w:lang w:eastAsia="ja-JP"/>
          </w:rPr>
          <w:t>in</w:t>
        </w:r>
      </w:ins>
      <w:ins w:id="482" w:author="lee maurice" w:date="2022-12-06T20:50:00Z">
        <w:r w:rsidR="008243E4">
          <w:rPr>
            <w:iCs/>
            <w:lang w:eastAsia="ja-JP"/>
          </w:rPr>
          <w:t xml:space="preserve"> the Landau-Ginzb</w:t>
        </w:r>
      </w:ins>
      <w:ins w:id="483" w:author="lee maurice" w:date="2022-12-06T20:52:00Z">
        <w:r w:rsidR="008243E4">
          <w:rPr>
            <w:iCs/>
            <w:lang w:eastAsia="ja-JP"/>
          </w:rPr>
          <w:t>u</w:t>
        </w:r>
      </w:ins>
      <w:ins w:id="484" w:author="lee maurice" w:date="2022-12-06T20:50:00Z">
        <w:r w:rsidR="008243E4">
          <w:rPr>
            <w:iCs/>
            <w:lang w:eastAsia="ja-JP"/>
          </w:rPr>
          <w:t xml:space="preserve">rg </w:t>
        </w:r>
        <w:r w:rsidR="008243E4" w:rsidRPr="008243E4">
          <w:rPr>
            <w:iCs/>
            <w:lang w:eastAsia="ja-JP"/>
          </w:rPr>
          <w:t xml:space="preserve">free energy </w:t>
        </w:r>
      </w:ins>
      <w:ins w:id="485" w:author="lee maurice" w:date="2022-12-06T20:52:00Z">
        <w:r w:rsidR="008243E4">
          <w:rPr>
            <w:iCs/>
            <w:lang w:eastAsia="ja-JP"/>
          </w:rPr>
          <w:t>and led to</w:t>
        </w:r>
      </w:ins>
      <w:ins w:id="486" w:author="lee maurice" w:date="2022-12-06T20:48:00Z">
        <w:r w:rsidR="003B40CF">
          <w:rPr>
            <w:iCs/>
            <w:lang w:eastAsia="ja-JP"/>
          </w:rPr>
          <w:t xml:space="preserve"> </w:t>
        </w:r>
      </w:ins>
      <w:ins w:id="487" w:author="lee maurice" w:date="2022-12-06T20:07:00Z">
        <w:r w:rsidR="00736B47">
          <w:rPr>
            <w:iCs/>
            <w:lang w:eastAsia="ja-JP"/>
          </w:rPr>
          <w:t xml:space="preserve">a </w:t>
        </w:r>
      </w:ins>
      <w:ins w:id="488" w:author="lee maurice" w:date="2022-12-06T20:55:00Z">
        <w:r w:rsidR="008243E4">
          <w:rPr>
            <w:iCs/>
            <w:lang w:eastAsia="ja-JP"/>
          </w:rPr>
          <w:t xml:space="preserve">candidate </w:t>
        </w:r>
      </w:ins>
      <w:ins w:id="489" w:author="lee maurice" w:date="2022-12-06T20:07:00Z">
        <w:r w:rsidR="00736B47">
          <w:rPr>
            <w:iCs/>
            <w:lang w:eastAsia="ja-JP"/>
          </w:rPr>
          <w:t>new phase wh</w:t>
        </w:r>
      </w:ins>
      <w:ins w:id="490" w:author="lee maurice" w:date="2022-12-06T20:55:00Z">
        <w:r w:rsidR="008243E4">
          <w:rPr>
            <w:iCs/>
            <w:lang w:eastAsia="ja-JP"/>
          </w:rPr>
          <w:t>ere</w:t>
        </w:r>
      </w:ins>
      <w:ins w:id="491" w:author="lee maurice" w:date="2022-12-06T20:07:00Z">
        <w:r w:rsidR="00736B47">
          <w:rPr>
            <w:iCs/>
            <w:lang w:eastAsia="ja-JP"/>
          </w:rPr>
          <w:t xml:space="preserve"> the three zigzag orders coexist</w:t>
        </w:r>
      </w:ins>
      <w:ins w:id="492" w:author="lee maurice" w:date="2022-12-06T20:52:00Z">
        <w:r w:rsidR="008243E4">
          <w:rPr>
            <w:iCs/>
            <w:lang w:eastAsia="ja-JP"/>
          </w:rPr>
          <w:t>,</w:t>
        </w:r>
      </w:ins>
      <w:ins w:id="493" w:author="lee maurice" w:date="2022-12-06T20:28:00Z">
        <w:r w:rsidR="00E160A5">
          <w:rPr>
            <w:iCs/>
            <w:lang w:eastAsia="ja-JP"/>
          </w:rPr>
          <w:t xml:space="preserve"> similar to the 3-Q pair</w:t>
        </w:r>
      </w:ins>
      <w:ins w:id="494" w:author="lee maurice" w:date="2022-12-06T20:29:00Z">
        <w:r w:rsidR="00E160A5">
          <w:rPr>
            <w:iCs/>
            <w:lang w:eastAsia="ja-JP"/>
          </w:rPr>
          <w:t>-</w:t>
        </w:r>
      </w:ins>
      <w:ins w:id="495" w:author="lee maurice" w:date="2022-12-06T20:28:00Z">
        <w:r w:rsidR="00E160A5">
          <w:rPr>
            <w:iCs/>
            <w:lang w:eastAsia="ja-JP"/>
          </w:rPr>
          <w:t>density</w:t>
        </w:r>
      </w:ins>
      <w:ins w:id="496" w:author="lee maurice" w:date="2022-12-06T20:29:00Z">
        <w:r w:rsidR="00E160A5">
          <w:rPr>
            <w:iCs/>
            <w:lang w:eastAsia="ja-JP"/>
          </w:rPr>
          <w:t xml:space="preserve">-wave phase (cite </w:t>
        </w:r>
        <w:r w:rsidR="00E160A5" w:rsidRPr="00E160A5">
          <w:rPr>
            <w:iCs/>
            <w:lang w:eastAsia="ja-JP"/>
          </w:rPr>
          <w:t>Nature volume 599, pages222–228</w:t>
        </w:r>
        <w:r w:rsidR="00E160A5">
          <w:rPr>
            <w:iCs/>
            <w:lang w:eastAsia="ja-JP"/>
          </w:rPr>
          <w:t>)</w:t>
        </w:r>
      </w:ins>
      <w:ins w:id="497" w:author="lee maurice" w:date="2022-12-06T20:52:00Z">
        <w:r w:rsidR="008243E4">
          <w:rPr>
            <w:iCs/>
            <w:lang w:eastAsia="ja-JP"/>
          </w:rPr>
          <w:t>.</w:t>
        </w:r>
      </w:ins>
      <w:ins w:id="498" w:author="lee maurice" w:date="2022-12-06T20:14:00Z">
        <w:r w:rsidR="004732BD">
          <w:rPr>
            <w:iCs/>
            <w:lang w:eastAsia="ja-JP"/>
          </w:rPr>
          <w:t xml:space="preserve"> </w:t>
        </w:r>
      </w:ins>
      <w:ins w:id="499" w:author="lee maurice" w:date="2022-12-06T20:52:00Z">
        <w:r w:rsidR="008243E4">
          <w:rPr>
            <w:iCs/>
            <w:lang w:eastAsia="ja-JP"/>
          </w:rPr>
          <w:t>T</w:t>
        </w:r>
      </w:ins>
      <w:ins w:id="500" w:author="lee maurice" w:date="2022-12-06T20:14:00Z">
        <w:r w:rsidR="004732BD">
          <w:rPr>
            <w:iCs/>
            <w:lang w:eastAsia="ja-JP"/>
          </w:rPr>
          <w:t>he</w:t>
        </w:r>
      </w:ins>
      <w:ins w:id="501" w:author="lee maurice" w:date="2022-12-06T20:55:00Z">
        <w:r w:rsidR="008243E4">
          <w:rPr>
            <w:iCs/>
            <w:lang w:eastAsia="ja-JP"/>
          </w:rPr>
          <w:t xml:space="preserve"> </w:t>
        </w:r>
      </w:ins>
      <w:ins w:id="502" w:author="lee maurice" w:date="2022-12-06T20:17:00Z">
        <w:r w:rsidR="004732BD">
          <w:rPr>
            <w:iCs/>
            <w:lang w:eastAsia="ja-JP"/>
          </w:rPr>
          <w:t xml:space="preserve">3-zigzag </w:t>
        </w:r>
      </w:ins>
      <w:ins w:id="503" w:author="lee maurice" w:date="2022-12-06T20:14:00Z">
        <w:r w:rsidR="004732BD">
          <w:rPr>
            <w:iCs/>
            <w:lang w:eastAsia="ja-JP"/>
          </w:rPr>
          <w:t xml:space="preserve">ordered phase preserves the </w:t>
        </w:r>
      </w:ins>
      <m:oMath>
        <m:sSub>
          <m:sSubPr>
            <m:ctrlPr>
              <w:ins w:id="504" w:author="lee maurice" w:date="2022-12-06T20:14:00Z">
                <w:rPr>
                  <w:rFonts w:ascii="Cambria Math" w:hAnsi="Cambria Math"/>
                  <w:i/>
                  <w:iCs/>
                  <w:lang w:eastAsia="ja-JP"/>
                </w:rPr>
              </w:ins>
            </m:ctrlPr>
          </m:sSubPr>
          <m:e>
            <m:r>
              <w:ins w:id="505" w:author="lee maurice" w:date="2022-12-06T20:14:00Z">
                <w:rPr>
                  <w:rFonts w:ascii="Cambria Math" w:hAnsi="Cambria Math"/>
                  <w:lang w:eastAsia="ja-JP"/>
                </w:rPr>
                <m:t>C</m:t>
              </w:ins>
            </m:r>
          </m:e>
          <m:sub>
            <m:r>
              <w:ins w:id="506" w:author="lee maurice" w:date="2022-12-06T20:14:00Z">
                <w:rPr>
                  <w:rFonts w:ascii="Cambria Math" w:hAnsi="Cambria Math"/>
                  <w:lang w:eastAsia="ja-JP"/>
                </w:rPr>
                <m:t>3</m:t>
              </w:ins>
            </m:r>
          </m:sub>
        </m:sSub>
      </m:oMath>
      <w:ins w:id="507" w:author="lee maurice" w:date="2022-12-06T20:14:00Z">
        <w:r w:rsidR="004732BD">
          <w:rPr>
            <w:iCs/>
            <w:lang w:eastAsia="ja-JP"/>
          </w:rPr>
          <w:t xml:space="preserve"> rotational symmetry</w:t>
        </w:r>
      </w:ins>
      <w:ins w:id="508" w:author="lee maurice" w:date="2022-12-06T20:15:00Z">
        <w:r w:rsidR="004732BD">
          <w:rPr>
            <w:iCs/>
            <w:lang w:eastAsia="ja-JP"/>
          </w:rPr>
          <w:t xml:space="preserve"> thus the splitting vanishes.</w:t>
        </w:r>
      </w:ins>
      <w:ins w:id="509" w:author="lee maurice" w:date="2022-12-06T20:02:00Z">
        <w:r w:rsidR="00736B47">
          <w:rPr>
            <w:iCs/>
            <w:lang w:eastAsia="ja-JP"/>
          </w:rPr>
          <w:t xml:space="preserve"> </w:t>
        </w:r>
      </w:ins>
      <w:ins w:id="510" w:author="王 昊昕" w:date="2022-11-26T17:35:00Z">
        <w:del w:id="511" w:author="lee maurice" w:date="2022-12-06T20:15:00Z">
          <w:r w:rsidR="00746AA2" w:rsidDel="004732BD">
            <w:rPr>
              <w:iCs/>
              <w:lang w:eastAsia="ja-JP"/>
            </w:rPr>
            <w:delText>Thus</w:delText>
          </w:r>
        </w:del>
      </w:ins>
      <w:ins w:id="512" w:author="Hong Yao" w:date="2022-12-04T18:43:00Z">
        <w:del w:id="513" w:author="lee maurice" w:date="2022-12-06T20:15:00Z">
          <w:r w:rsidR="00B01C43" w:rsidDel="004732BD">
            <w:rPr>
              <w:iCs/>
              <w:lang w:eastAsia="ja-JP"/>
            </w:rPr>
            <w:delText xml:space="preserve"> in the presence of </w:delText>
          </w:r>
          <w:r w:rsidR="00454596" w:rsidDel="004732BD">
            <w:rPr>
              <w:iCs/>
              <w:lang w:eastAsia="ja-JP"/>
            </w:rPr>
            <w:delText>magnetic domains</w:delText>
          </w:r>
        </w:del>
      </w:ins>
      <w:ins w:id="514" w:author="王 昊昕" w:date="2022-11-26T17:35:00Z">
        <w:del w:id="515" w:author="lee maurice" w:date="2022-12-06T20:15:00Z">
          <w:r w:rsidR="00746AA2" w:rsidDel="004732BD">
            <w:rPr>
              <w:iCs/>
              <w:lang w:eastAsia="ja-JP"/>
            </w:rPr>
            <w:delText xml:space="preserve"> the frequency splitting cannot be used to indicate the magnetic order in monolayer </w:delText>
          </w:r>
          <w:r w:rsidR="00746AA2" w:rsidDel="004732BD">
            <w:rPr>
              <w:iCs/>
            </w:rPr>
            <w:delText>NiPS</w:delText>
          </w:r>
          <w:r w:rsidR="00746AA2" w:rsidRPr="008E041D" w:rsidDel="004732BD">
            <w:rPr>
              <w:iCs/>
              <w:vertAlign w:val="subscript"/>
            </w:rPr>
            <w:delText>3</w:delText>
          </w:r>
        </w:del>
      </w:ins>
      <w:ins w:id="516" w:author="王 昊昕" w:date="2022-11-26T17:36:00Z">
        <w:del w:id="517" w:author="lee maurice" w:date="2022-12-06T20:15:00Z">
          <w:r w:rsidR="00746AA2" w:rsidDel="004732BD">
            <w:rPr>
              <w:iCs/>
              <w:lang w:eastAsia="ja-JP"/>
            </w:rPr>
            <w:delText xml:space="preserve">. </w:delText>
          </w:r>
        </w:del>
      </w:ins>
      <w:del w:id="518" w:author="王 昊昕" w:date="2022-11-26T16:58:00Z">
        <w:r w:rsidRPr="00D734EE" w:rsidDel="00746AA2">
          <w:rPr>
            <w:iCs/>
          </w:rPr>
          <w:delText xml:space="preserve">Besides, it can also explain why the previous experiments claim </w:delText>
        </w:r>
        <w:r w:rsidR="00D517AE" w:rsidRPr="00D734EE" w:rsidDel="00746AA2">
          <w:rPr>
            <w:iCs/>
          </w:rPr>
          <w:delText xml:space="preserve">no </w:delText>
        </w:r>
        <w:r w:rsidR="000631E6" w:rsidRPr="00D734EE" w:rsidDel="00746AA2">
          <w:rPr>
            <w:iCs/>
          </w:rPr>
          <w:delText xml:space="preserve">long-range </w:delText>
        </w:r>
        <w:r w:rsidR="00D517AE" w:rsidRPr="00D734EE" w:rsidDel="00746AA2">
          <w:rPr>
            <w:iCs/>
          </w:rPr>
          <w:delText xml:space="preserve">magnetic order in monolayer </w:delText>
        </w:r>
        <w:r w:rsidR="006113EF" w:rsidRPr="00D734EE" w:rsidDel="00746AA2">
          <w:rPr>
            <w:iCs/>
          </w:rPr>
          <w:delText>NiPS</w:delText>
        </w:r>
        <w:r w:rsidR="006113EF" w:rsidRPr="00D734EE" w:rsidDel="00746AA2">
          <w:rPr>
            <w:iCs/>
            <w:vertAlign w:val="subscript"/>
          </w:rPr>
          <w:delText>3</w:delText>
        </w:r>
        <w:r w:rsidR="006113EF" w:rsidRPr="00D734EE" w:rsidDel="00746AA2">
          <w:rPr>
            <w:iCs/>
          </w:rPr>
          <w:fldChar w:fldCharType="begin">
            <w:fldData xml:space="preserve">PEVuZE5vdGU+PENpdGU+PEF1dGhvcj5LaW08L0F1dGhvcj48WWVhcj4yMDE5PC9ZZWFyPjxSZWNO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</w:fldData>
          </w:fldChar>
        </w:r>
        <w:r w:rsidR="006113EF" w:rsidRPr="00D734EE" w:rsidDel="00746AA2">
          <w:rPr>
            <w:iCs/>
          </w:rPr>
          <w:delInstrText xml:space="preserve"> ADDIN EN.CITE </w:delInstrText>
        </w:r>
        <w:r w:rsidR="006113EF" w:rsidRPr="00D734EE" w:rsidDel="00746AA2">
          <w:rPr>
            <w:iCs/>
          </w:rPr>
          <w:fldChar w:fldCharType="begin">
            <w:fldData xml:space="preserve">PEVuZE5vdGU+PENpdGU+PEF1dGhvcj5LaW08L0F1dGhvcj48WWVhcj4yMDE5PC9ZZWFyPjxSZWNO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</w:fldData>
          </w:fldChar>
        </w:r>
        <w:r w:rsidR="006113EF" w:rsidRPr="00D734EE" w:rsidDel="00746AA2">
          <w:rPr>
            <w:iCs/>
          </w:rPr>
          <w:delInstrText xml:space="preserve"> ADDIN EN.CITE.DATA </w:delInstrText>
        </w:r>
        <w:r w:rsidR="006113EF" w:rsidRPr="00D734EE" w:rsidDel="00746AA2">
          <w:rPr>
            <w:iCs/>
          </w:rPr>
        </w:r>
        <w:r w:rsidR="006113EF" w:rsidRPr="00D734EE" w:rsidDel="00746AA2">
          <w:rPr>
            <w:iCs/>
          </w:rPr>
          <w:fldChar w:fldCharType="end"/>
        </w:r>
        <w:r w:rsidR="006113EF" w:rsidRPr="00D734EE" w:rsidDel="00746AA2">
          <w:rPr>
            <w:iCs/>
          </w:rPr>
        </w:r>
        <w:r w:rsidR="006113EF" w:rsidRPr="00D734EE" w:rsidDel="00746AA2">
          <w:rPr>
            <w:iCs/>
          </w:rPr>
          <w:fldChar w:fldCharType="separate"/>
        </w:r>
        <w:r w:rsidR="006113EF" w:rsidRPr="00D734EE" w:rsidDel="00746AA2">
          <w:rPr>
            <w:iCs/>
            <w:noProof/>
            <w:vertAlign w:val="superscript"/>
          </w:rPr>
          <w:delText>20,21</w:delText>
        </w:r>
        <w:r w:rsidR="006113EF" w:rsidRPr="00D734EE" w:rsidDel="00746AA2">
          <w:rPr>
            <w:iCs/>
          </w:rPr>
          <w:fldChar w:fldCharType="end"/>
        </w:r>
        <w:r w:rsidRPr="00D734EE" w:rsidDel="00746AA2">
          <w:rPr>
            <w:iCs/>
          </w:rPr>
          <w:delText xml:space="preserve">. Due to the presence of antiferromagnetic vortices below the </w:delText>
        </w:r>
        <w:r w:rsidRPr="00D734EE" w:rsidDel="00746AA2">
          <w:rPr>
            <w:rFonts w:hint="eastAsia"/>
            <w:iCs/>
          </w:rPr>
          <w:delText>critical</w:delText>
        </w:r>
        <w:r w:rsidRPr="00D734EE" w:rsidDel="00746AA2">
          <w:rPr>
            <w:iCs/>
          </w:rPr>
          <w:delText xml:space="preserve"> temperature </w:delText>
        </w:r>
        <w:r w:rsidRPr="00D734EE" w:rsidDel="00746AA2">
          <w:rPr>
            <w:i/>
            <w:iCs/>
          </w:rPr>
          <w:delText>T</w:delText>
        </w:r>
        <w:r w:rsidRPr="00D734EE" w:rsidDel="00746AA2">
          <w:rPr>
            <w:iCs/>
            <w:vertAlign w:val="subscript"/>
          </w:rPr>
          <w:delText>BKT</w:delText>
        </w:r>
        <w:r w:rsidRPr="00D734EE" w:rsidDel="00746AA2">
          <w:rPr>
            <w:iCs/>
          </w:rPr>
          <w:delText>, the orientation of the local antiferromagnetic order rotates as vortices in the sample. The frequency splitting between phonon peak under XX and XY polarizations and the linear dichroism effect which were proposed to indicate the</w:delText>
        </w:r>
        <w:r w:rsidR="007101F3" w:rsidRPr="00D734EE" w:rsidDel="00746AA2">
          <w:rPr>
            <w:iCs/>
          </w:rPr>
          <w:delText xml:space="preserve"> zigzag-AFM</w:delText>
        </w:r>
        <w:r w:rsidRPr="00D734EE" w:rsidDel="00746AA2">
          <w:rPr>
            <w:iCs/>
          </w:rPr>
          <w:delText xml:space="preserve"> magnetic </w:delText>
        </w:r>
        <w:r w:rsidR="006113EF" w:rsidRPr="00D734EE" w:rsidDel="00746AA2">
          <w:rPr>
            <w:iCs/>
          </w:rPr>
          <w:delText>order</w:delText>
        </w:r>
        <w:r w:rsidR="006113EF" w:rsidRPr="00D734EE" w:rsidDel="00746AA2">
          <w:rPr>
            <w:iCs/>
            <w:vertAlign w:val="superscript"/>
          </w:rPr>
          <w:delText>20</w:delText>
        </w:r>
        <w:r w:rsidR="006113EF" w:rsidRPr="00D734EE" w:rsidDel="00746AA2">
          <w:rPr>
            <w:iCs/>
          </w:rPr>
          <w:delText xml:space="preserve"> </w:delText>
        </w:r>
        <w:r w:rsidRPr="00D734EE" w:rsidDel="00746AA2">
          <w:rPr>
            <w:iCs/>
          </w:rPr>
          <w:delText xml:space="preserve">will be </w:delText>
        </w:r>
        <w:r w:rsidR="006113EF" w:rsidRPr="00D734EE" w:rsidDel="00746AA2">
          <w:rPr>
            <w:iCs/>
          </w:rPr>
          <w:delText>averaged</w:delText>
        </w:r>
        <w:r w:rsidR="006113EF" w:rsidRPr="00D734EE" w:rsidDel="00746AA2">
          <w:rPr>
            <w:iCs/>
          </w:rPr>
          <w:fldChar w:fldCharType="begin"/>
        </w:r>
        <w:r w:rsidR="006113EF" w:rsidRPr="00D734EE" w:rsidDel="00746AA2">
          <w:rPr>
            <w:iCs/>
          </w:rPr>
          <w:delInstrText xml:space="preserve"> ADDIN EN.CITE &lt;EndNote&gt;&lt;Cite&gt;&lt;Author&gt;Kim&lt;/Author&gt;&lt;Year&gt;2021&lt;/Year&gt;&lt;RecNum&gt;6&lt;/RecNum&gt;&lt;DisplayText&gt;&lt;style face="superscript"&gt;21&lt;/style&gt;&lt;/DisplayText&gt;&lt;record&gt;&lt;rec-number&gt;6&lt;/rec-number&gt;&lt;foreign-keys&gt;&lt;key app="EN" db-id="wdrafxsw69vtske5v9sx2t0zvvateta2pxtt" timestamp="1653278605"&gt;6&lt;/key&gt;&lt;/foreign-keys&gt;&lt;ref-type name="Journal Article"&gt;17&lt;/ref-type&gt;&lt;contributors&gt;&lt;authors&gt;&lt;author&gt;Kim, Tae Yun&lt;/author&gt;&lt;author&gt;Park, Cheol-Hwan&lt;/author&gt;&lt;/authors&gt;&lt;/contributors&gt;&lt;titles&gt;&lt;title&gt;Magnetic Anisotropy and Magnetic Ordering of Transition-Metal Phosphorus Trisulfides&lt;/title&gt;&lt;secondary-title&gt;Nano Letters&lt;/secondary-title&gt;&lt;/titles&gt;&lt;periodical&gt;&lt;full-title&gt;Nano Letters&lt;/full-title&gt;&lt;/periodical&gt;&lt;dates&gt;&lt;year&gt;2021&lt;/year&gt;&lt;/dates&gt;&lt;isbn&gt;1530-6984&lt;/isbn&gt;&lt;urls&gt;&lt;/urls&gt;&lt;/record&gt;&lt;/Cite&gt;&lt;/EndNote&gt;</w:delInstrText>
        </w:r>
        <w:r w:rsidR="006113EF" w:rsidRPr="00D734EE" w:rsidDel="00746AA2">
          <w:rPr>
            <w:iCs/>
          </w:rPr>
          <w:fldChar w:fldCharType="separate"/>
        </w:r>
        <w:r w:rsidR="006113EF" w:rsidRPr="00D734EE" w:rsidDel="00746AA2">
          <w:rPr>
            <w:iCs/>
            <w:noProof/>
            <w:vertAlign w:val="superscript"/>
          </w:rPr>
          <w:delText>24</w:delText>
        </w:r>
        <w:r w:rsidR="006113EF" w:rsidRPr="00D734EE" w:rsidDel="00746AA2">
          <w:rPr>
            <w:iCs/>
          </w:rPr>
          <w:fldChar w:fldCharType="end"/>
        </w:r>
        <w:r w:rsidR="006113EF" w:rsidRPr="00D734EE" w:rsidDel="00746AA2">
          <w:rPr>
            <w:iCs/>
          </w:rPr>
          <w:delText xml:space="preserve"> </w:delText>
        </w:r>
        <w:r w:rsidRPr="00D734EE" w:rsidDel="00746AA2">
          <w:rPr>
            <w:iCs/>
          </w:rPr>
          <w:delText xml:space="preserve">if the </w:delText>
        </w:r>
      </w:del>
      <m:oMath>
        <m:sSub>
          <m:sSubPr>
            <m:ctrlPr>
              <w:del w:id="519" w:author="王 昊昕" w:date="2022-11-26T16:58:00Z">
                <w:rPr>
                  <w:rFonts w:ascii="Cambria Math" w:eastAsiaTheme="minorEastAsia" w:hAnsi="Cambria Math"/>
                  <w:i/>
                  <w:iCs/>
                  <w:kern w:val="0"/>
                </w:rPr>
              </w:del>
            </m:ctrlPr>
          </m:sSubPr>
          <m:e>
            <m:r>
              <w:del w:id="520" w:author="王 昊昕" w:date="2022-11-26T16:58:00Z">
                <w:rPr>
                  <w:rFonts w:ascii="Cambria Math" w:hAnsi="Cambria Math"/>
                </w:rPr>
                <m:t>C</m:t>
              </w:del>
            </m:r>
          </m:e>
          <m:sub>
            <m:r>
              <w:del w:id="521" w:author="王 昊昕" w:date="2022-11-26T16:58:00Z">
                <w:rPr>
                  <w:rFonts w:ascii="Cambria Math" w:hAnsi="Cambria Math"/>
                </w:rPr>
                <m:t>3</m:t>
              </w:del>
            </m:r>
          </m:sub>
        </m:sSub>
      </m:oMath>
      <w:del w:id="522" w:author="王 昊昕" w:date="2022-11-26T16:58:00Z">
        <w:r w:rsidRPr="00D734EE" w:rsidDel="00746AA2">
          <w:rPr>
            <w:iCs/>
          </w:rPr>
          <w:delText xml:space="preserve"> rotational symmetry is restored at lone-range level as the BKT phase does, thus they did not observe BKT phase transition</w:delText>
        </w:r>
        <w:r w:rsidR="007101F3" w:rsidRPr="00D734EE" w:rsidDel="00746AA2">
          <w:rPr>
            <w:iCs/>
          </w:rPr>
          <w:delText xml:space="preserve"> in monolayer </w:delText>
        </w:r>
        <w:r w:rsidR="0094098D" w:rsidRPr="00D734EE" w:rsidDel="00746AA2">
          <w:delText>NiPS</w:delText>
        </w:r>
        <w:r w:rsidR="0094098D" w:rsidRPr="00D734EE" w:rsidDel="00746AA2">
          <w:rPr>
            <w:vertAlign w:val="subscript"/>
          </w:rPr>
          <w:delText>3</w:delText>
        </w:r>
        <w:r w:rsidRPr="00D734EE" w:rsidDel="00746AA2">
          <w:rPr>
            <w:iCs/>
          </w:rPr>
          <w:delText xml:space="preserve">. </w:delText>
        </w:r>
      </w:del>
      <w:r w:rsidR="00A26281" w:rsidRPr="00D734EE">
        <w:rPr>
          <w:iCs/>
        </w:rPr>
        <w:t>On the other hand, s</w:t>
      </w:r>
      <w:r w:rsidR="00EE3D32" w:rsidRPr="00D734EE">
        <w:t xml:space="preserve">trong two-magnon scattering is one of the characteristic excitations in AFM </w:t>
      </w:r>
      <w:r w:rsidR="006113EF" w:rsidRPr="00D734EE">
        <w:t>materials</w:t>
      </w:r>
      <w:r w:rsidR="006113EF" w:rsidRPr="00D734EE">
        <w:fldChar w:fldCharType="begin"/>
      </w:r>
      <w:r w:rsidR="006113EF" w:rsidRPr="00D734EE">
        <w:instrText xml:space="preserve"> ADDIN EN.CITE &lt;EndNote&gt;&lt;Cite&gt;&lt;Author&gt;Fleury&lt;/Author&gt;&lt;Year&gt;1968&lt;/Year&gt;&lt;RecNum&gt;28&lt;/RecNum&gt;&lt;DisplayText&gt;&lt;style face="superscript"&gt;30&lt;/style&gt;&lt;/DisplayText&gt;&lt;record&gt;&lt;rec-number&gt;28&lt;/rec-number&gt;&lt;foreign-keys&gt;&lt;key app="EN" db-id="wdrafxsw69vtske5v9sx2t0zvvateta2pxtt" timestamp="1653443058"&gt;28&lt;/key&gt;&lt;/foreign-keys&gt;&lt;ref-type name="Journal Article"&gt;17&lt;/ref-type&gt;&lt;contributors&gt;&lt;authors&gt;&lt;author&gt;Fleury, PA&lt;/author&gt;&lt;author&gt;Loudon, R&lt;/author&gt;&lt;/authors&gt;&lt;/contributors&gt;&lt;titles&gt;&lt;title&gt;Scattering of light by one-and two-magnon excitations&lt;/title&gt;&lt;secondary-title&gt;Physical Review&lt;/secondary-title&gt;&lt;/titles&gt;&lt;periodical&gt;&lt;full-title&gt;Physical Review&lt;/full-title&gt;&lt;/periodical&gt;&lt;pages&gt;514&lt;/pages&gt;&lt;volume&gt;166&lt;/volume&gt;&lt;number&gt;2&lt;/number&gt;&lt;dates&gt;&lt;year&gt;1968&lt;/year&gt;&lt;/dates&gt;&lt;urls&gt;&lt;/urls&gt;&lt;/record&gt;&lt;/Cite&gt;&lt;/EndNote&gt;</w:instrText>
      </w:r>
      <w:r w:rsidR="006113EF" w:rsidRPr="00D734EE">
        <w:fldChar w:fldCharType="separate"/>
      </w:r>
      <w:r w:rsidR="006113EF" w:rsidRPr="00D734EE">
        <w:rPr>
          <w:noProof/>
          <w:vertAlign w:val="superscript"/>
        </w:rPr>
        <w:t>34</w:t>
      </w:r>
      <w:r w:rsidR="006113EF" w:rsidRPr="00D734EE">
        <w:fldChar w:fldCharType="end"/>
      </w:r>
      <w:r w:rsidR="00EE3D32" w:rsidRPr="00D734EE">
        <w:t xml:space="preserve">. The critical behavior of 2M frequency at </w:t>
      </w:r>
      <w:r w:rsidR="00EE3D32" w:rsidRPr="00D734EE">
        <w:rPr>
          <w:i/>
        </w:rPr>
        <w:t>T</w:t>
      </w:r>
      <w:r w:rsidR="00EE3D32" w:rsidRPr="00D734EE">
        <w:rPr>
          <w:vertAlign w:val="subscript"/>
        </w:rPr>
        <w:t>N</w:t>
      </w:r>
      <w:r w:rsidR="00EE3D32" w:rsidRPr="00D734EE">
        <w:t xml:space="preserve"> has been reported for antiferromagnets such as RbMnF</w:t>
      </w:r>
      <w:r w:rsidR="00EE3D32" w:rsidRPr="00D734EE">
        <w:rPr>
          <w:vertAlign w:val="subscript"/>
        </w:rPr>
        <w:t>3</w:t>
      </w:r>
      <w:r w:rsidR="00EE3D32" w:rsidRPr="00D734EE">
        <w:t xml:space="preserve"> </w:t>
      </w:r>
      <w:r w:rsidR="00EE3D32" w:rsidRPr="00D734EE">
        <w:rPr>
          <w:rFonts w:hint="eastAsia"/>
        </w:rPr>
        <w:t>and</w:t>
      </w:r>
      <w:r w:rsidR="00EE3D32" w:rsidRPr="00D734EE">
        <w:t xml:space="preserve"> </w:t>
      </w:r>
      <w:r w:rsidR="006113EF" w:rsidRPr="00D734EE">
        <w:t>FeF</w:t>
      </w:r>
      <w:r w:rsidR="006113EF" w:rsidRPr="00D734EE">
        <w:rPr>
          <w:vertAlign w:val="subscript"/>
        </w:rPr>
        <w:t>2</w:t>
      </w:r>
      <w:r w:rsidR="006113EF" w:rsidRPr="00D734EE">
        <w:fldChar w:fldCharType="begin"/>
      </w:r>
      <w:r w:rsidR="006113EF" w:rsidRPr="00D734EE">
        <w:instrText xml:space="preserve"> ADDIN EN.CITE &lt;EndNote&gt;&lt;Cite&gt;&lt;Author&gt;Fleury&lt;/Author&gt;&lt;Year&gt;1970&lt;/Year&gt;&lt;RecNum&gt;29&lt;/RecNum&gt;&lt;DisplayText&gt;&lt;style face="superscript"&gt;31&lt;/style&gt;&lt;/DisplayText&gt;&lt;record&gt;&lt;rec-number&gt;29&lt;/rec-number&gt;&lt;foreign-keys&gt;&lt;key app="EN" db-id="wdrafxsw69vtske5v9sx2t0zvvateta2p</w:instrText>
      </w:r>
      <w:r w:rsidR="006113EF" w:rsidRPr="00D734EE">
        <w:rPr>
          <w:rFonts w:hint="eastAsia"/>
        </w:rPr>
        <w:instrText>xtt" timestamp="1653452169"&gt;29&lt;/key&gt;&lt;/foreign-keys&gt;&lt;ref-type name="Journal Article"&gt;17&lt;/ref-type&gt;&lt;contributors&gt;&lt;authors&gt;&lt;author&gt;Fleury, Paul A&lt;/author&gt;&lt;/authors&gt;&lt;/contributors&gt;&lt;titles&gt;&lt;title&gt;Temperature Dependence of Magnon</w:instrText>
      </w:r>
      <w:r w:rsidR="006113EF" w:rsidRPr="00D734EE">
        <w:rPr>
          <w:rFonts w:hint="eastAsia"/>
        </w:rPr>
        <w:instrText>‐</w:instrText>
      </w:r>
      <w:r w:rsidR="006113EF" w:rsidRPr="00D734EE">
        <w:rPr>
          <w:rFonts w:hint="eastAsia"/>
        </w:rPr>
        <w:instrText xml:space="preserve">Pair Modes in Antiferromagnets </w:instrText>
      </w:r>
      <w:r w:rsidR="006113EF" w:rsidRPr="00D734EE">
        <w:instrText>and Paramagnets&lt;/title&gt;&lt;secondary-title&gt;Journal of Applied Physics&lt;/secondary-title&gt;&lt;/titles&gt;&lt;periodical&gt;&lt;full-title&gt;Journal of Applied Physics&lt;/full-title&gt;&lt;/periodical&gt;&lt;pages&gt;886-888&lt;/pages&gt;&lt;volume&gt;41&lt;/volume&gt;&lt;number&gt;3&lt;/number&gt;&lt;dates&gt;&lt;year&gt;1970&lt;/year&gt;&lt;/dates&gt;&lt;isbn&gt;0021-8979&lt;/isbn&gt;&lt;urls&gt;&lt;/urls&gt;&lt;/record&gt;&lt;/Cite&gt;&lt;/EndNote&gt;</w:instrText>
      </w:r>
      <w:r w:rsidR="006113EF" w:rsidRPr="00D734EE">
        <w:fldChar w:fldCharType="separate"/>
      </w:r>
      <w:r w:rsidR="006113EF" w:rsidRPr="00D734EE">
        <w:rPr>
          <w:noProof/>
          <w:vertAlign w:val="superscript"/>
        </w:rPr>
        <w:t>35</w:t>
      </w:r>
      <w:r w:rsidR="006113EF" w:rsidRPr="00D734EE">
        <w:fldChar w:fldCharType="end"/>
      </w:r>
      <w:r w:rsidR="00EE3D32" w:rsidRPr="00D734EE">
        <w:t xml:space="preserve">, due to the </w:t>
      </w:r>
      <w:ins w:id="523" w:author="Hong Yao" w:date="2022-12-06T17:32:00Z">
        <w:r w:rsidR="006A6A6A">
          <w:t xml:space="preserve">qualitative </w:t>
        </w:r>
      </w:ins>
      <w:r w:rsidR="00EE3D32" w:rsidRPr="00D734EE">
        <w:rPr>
          <w:rFonts w:hint="eastAsia"/>
        </w:rPr>
        <w:t>change</w:t>
      </w:r>
      <w:r w:rsidR="00EE3D32" w:rsidRPr="00D734EE">
        <w:t xml:space="preserve"> </w:t>
      </w:r>
      <w:r w:rsidR="00EE3D32" w:rsidRPr="00D734EE">
        <w:rPr>
          <w:rFonts w:hint="eastAsia"/>
        </w:rPr>
        <w:t>of</w:t>
      </w:r>
      <w:r w:rsidR="00EE3D32" w:rsidRPr="00D734EE">
        <w:t xml:space="preserve"> spin-correlation at </w:t>
      </w:r>
      <w:r w:rsidR="006C312D" w:rsidRPr="00D734EE">
        <w:rPr>
          <w:rFonts w:hint="eastAsia"/>
        </w:rPr>
        <w:t>mag</w:t>
      </w:r>
      <w:r w:rsidR="006C312D" w:rsidRPr="00D734EE">
        <w:t xml:space="preserve">netic phase transition </w:t>
      </w:r>
      <w:r w:rsidR="006113EF" w:rsidRPr="00D734EE">
        <w:t>temperature</w:t>
      </w:r>
      <w:r w:rsidR="006113EF" w:rsidRPr="00D734EE">
        <w:rPr>
          <w:vertAlign w:val="subscript"/>
        </w:rPr>
        <w:fldChar w:fldCharType="begin"/>
      </w:r>
      <w:r w:rsidR="006113EF" w:rsidRPr="00D734EE">
        <w:rPr>
          <w:vertAlign w:val="subscript"/>
        </w:rPr>
        <w:instrText xml:space="preserve"> ADDIN EN.CITE &lt;EndNote&gt;&lt;Cite&gt;&lt;Author&gt;Brya&lt;/Author&gt;&lt;Year&gt;1974&lt;/Year&gt;&lt;RecNum&gt;31&lt;/RecNum&gt;&lt;DisplayText&gt;&lt;style face="superscript"&gt;32&lt;/style&gt;&lt;/DisplayText&gt;&lt;record&gt;&lt;rec-number&gt;31&lt;/rec-number&gt;&lt;foreign-keys&gt;&lt;key app="EN" db-id="wdrafxsw69vtske5v9sx2t0zvvateta2pxtt" timestamp="1653458819"&gt;31&lt;/key&gt;&lt;/foreign-keys&gt;&lt;ref-type name="Journal Article"&gt;17&lt;/ref-type&gt;&lt;contributors&gt;&lt;authors&gt;&lt;author&gt;Brya, WJ&lt;/author&gt;&lt;author&gt;Richards, Peter M&lt;/author&gt;&lt;/authors&gt;&lt;/contributors&gt;&lt;titles&gt;&lt;title&gt;Frequency moments for two-spin light scattering in antiferromagnets&lt;/title&gt;&lt;secondary-title&gt;Physical Review B&lt;/secondary-title&gt;&lt;/titles&gt;&lt;periodical&gt;&lt;full-title&gt;Physical Review B&lt;/full-title&gt;&lt;/periodical&gt;&lt;pages&gt;2244&lt;/pages&gt;&lt;volume&gt;9&lt;/volume&gt;&lt;number&gt;5&lt;/number&gt;&lt;dates&gt;&lt;year&gt;1974&lt;/year&gt;&lt;/dates&gt;&lt;urls&gt;&lt;/urls&gt;&lt;/record&gt;&lt;/Cite&gt;&lt;/EndNote&gt;</w:instrText>
      </w:r>
      <w:r w:rsidR="006113EF" w:rsidRPr="00D734EE">
        <w:rPr>
          <w:vertAlign w:val="subscript"/>
        </w:rPr>
        <w:fldChar w:fldCharType="separate"/>
      </w:r>
      <w:r w:rsidR="006113EF" w:rsidRPr="00D734EE">
        <w:rPr>
          <w:noProof/>
          <w:vertAlign w:val="superscript"/>
        </w:rPr>
        <w:t>36</w:t>
      </w:r>
      <w:r w:rsidR="006113EF" w:rsidRPr="00D734EE">
        <w:rPr>
          <w:vertAlign w:val="subscript"/>
        </w:rPr>
        <w:fldChar w:fldCharType="end"/>
      </w:r>
      <w:r w:rsidR="00EE3D32" w:rsidRPr="00D734EE">
        <w:t xml:space="preserve">. Here in </w:t>
      </w:r>
      <w:ins w:id="524" w:author="Hong Yao" w:date="2022-12-06T17:34:00Z">
        <w:r w:rsidR="006A6A6A">
          <w:t>(</w:t>
        </w:r>
      </w:ins>
      <w:ins w:id="525" w:author="Hong Yao" w:date="2022-12-06T17:32:00Z">
        <w:r w:rsidR="006A6A6A">
          <w:t>monolayer</w:t>
        </w:r>
      </w:ins>
      <w:ins w:id="526" w:author="Hong Yao" w:date="2022-12-06T17:34:00Z">
        <w:r w:rsidR="006A6A6A">
          <w:t>)</w:t>
        </w:r>
      </w:ins>
      <w:ins w:id="527" w:author="Hong Yao" w:date="2022-12-06T17:32:00Z">
        <w:r w:rsidR="006A6A6A">
          <w:t xml:space="preserve"> </w:t>
        </w:r>
      </w:ins>
      <w:r w:rsidR="00EE3D32" w:rsidRPr="00D734EE">
        <w:t>NiPS</w:t>
      </w:r>
      <w:r w:rsidR="00EE3D32" w:rsidRPr="00D734EE">
        <w:rPr>
          <w:vertAlign w:val="subscript"/>
        </w:rPr>
        <w:t>3</w:t>
      </w:r>
      <w:r w:rsidR="00EE3D32" w:rsidRPr="00D734EE">
        <w:t xml:space="preserve"> systems, the (</w:t>
      </w:r>
      <w:ins w:id="528" w:author="Hong Yao" w:date="2022-12-06T17:30:00Z">
        <w:r w:rsidR="006A6A6A">
          <w:t>quasi</w:t>
        </w:r>
      </w:ins>
      <w:del w:id="529" w:author="Hong Yao" w:date="2022-12-06T17:30:00Z">
        <w:r w:rsidR="00EE3D32" w:rsidRPr="00D734EE" w:rsidDel="006A6A6A">
          <w:delText>meta</w:delText>
        </w:r>
      </w:del>
      <w:r w:rsidR="00EE3D32" w:rsidRPr="00D734EE">
        <w:t xml:space="preserve">-)long-range spin correlation </w:t>
      </w:r>
      <w:r w:rsidR="008D68E5" w:rsidRPr="00D734EE">
        <w:t xml:space="preserve">at </w:t>
      </w:r>
      <w:r w:rsidR="00EE3D32" w:rsidRPr="00D734EE">
        <w:rPr>
          <w:i/>
        </w:rPr>
        <w:t>T</w:t>
      </w:r>
      <w:r w:rsidR="00EE3D32" w:rsidRPr="00D734EE">
        <w:t xml:space="preserve"> &lt; </w:t>
      </w:r>
      <w:r w:rsidR="00EE3D32" w:rsidRPr="00D734EE">
        <w:rPr>
          <w:i/>
        </w:rPr>
        <w:t>T</w:t>
      </w:r>
      <w:r w:rsidR="00EE3D32" w:rsidRPr="00D734EE">
        <w:rPr>
          <w:vertAlign w:val="subscript"/>
        </w:rPr>
        <w:t>N</w:t>
      </w:r>
      <w:r w:rsidR="00EE3D32" w:rsidRPr="00D734EE">
        <w:t xml:space="preserve"> (</w:t>
      </w:r>
      <w:r w:rsidR="00EE3D32" w:rsidRPr="00D734EE">
        <w:rPr>
          <w:i/>
        </w:rPr>
        <w:t>T</w:t>
      </w:r>
      <w:r w:rsidR="00EE3D32" w:rsidRPr="00D734EE">
        <w:rPr>
          <w:vertAlign w:val="subscript"/>
        </w:rPr>
        <w:t>BKT</w:t>
      </w:r>
      <w:r w:rsidR="00EE3D32" w:rsidRPr="00D734EE">
        <w:t xml:space="preserve">) is replaced by the short-range spin fluctuation at </w:t>
      </w:r>
      <w:r w:rsidR="00EE3D32" w:rsidRPr="00D734EE">
        <w:rPr>
          <w:i/>
        </w:rPr>
        <w:t>T</w:t>
      </w:r>
      <w:r w:rsidR="00EE3D32" w:rsidRPr="00D734EE">
        <w:t xml:space="preserve"> </w:t>
      </w:r>
      <w:r w:rsidR="00EE3D32" w:rsidRPr="00D734EE">
        <w:rPr>
          <w:rFonts w:hint="eastAsia"/>
        </w:rPr>
        <w:t>≥</w:t>
      </w:r>
      <w:r w:rsidR="00EE3D32" w:rsidRPr="00D734EE">
        <w:t xml:space="preserve"> </w:t>
      </w:r>
      <w:r w:rsidR="00EE3D32" w:rsidRPr="00D734EE">
        <w:rPr>
          <w:i/>
        </w:rPr>
        <w:t>T</w:t>
      </w:r>
      <w:r w:rsidR="00EE3D32" w:rsidRPr="00D734EE">
        <w:rPr>
          <w:vertAlign w:val="subscript"/>
        </w:rPr>
        <w:t>N</w:t>
      </w:r>
      <w:r w:rsidR="00EE3D32" w:rsidRPr="00D734EE">
        <w:t xml:space="preserve"> (</w:t>
      </w:r>
      <w:r w:rsidR="00EE3D32" w:rsidRPr="00D734EE">
        <w:rPr>
          <w:i/>
        </w:rPr>
        <w:t>T</w:t>
      </w:r>
      <w:r w:rsidR="00EE3D32" w:rsidRPr="00D734EE">
        <w:rPr>
          <w:vertAlign w:val="subscript"/>
        </w:rPr>
        <w:t>BKT</w:t>
      </w:r>
      <w:r w:rsidR="00EE3D32" w:rsidRPr="00D734EE">
        <w:t xml:space="preserve">), leading to the redshift of 2M frequency at </w:t>
      </w:r>
      <w:r w:rsidR="00EE3D32" w:rsidRPr="00D734EE">
        <w:rPr>
          <w:i/>
        </w:rPr>
        <w:t>T</w:t>
      </w:r>
      <w:r w:rsidR="00EE3D32" w:rsidRPr="00D734EE">
        <w:rPr>
          <w:vertAlign w:val="subscript"/>
        </w:rPr>
        <w:t>N</w:t>
      </w:r>
      <w:r w:rsidR="00EE3D32" w:rsidRPr="00D734EE">
        <w:t xml:space="preserve"> (</w:t>
      </w:r>
      <w:r w:rsidR="00EE3D32" w:rsidRPr="00D734EE">
        <w:rPr>
          <w:i/>
        </w:rPr>
        <w:t>T</w:t>
      </w:r>
      <w:r w:rsidR="00EE3D32" w:rsidRPr="00D734EE">
        <w:rPr>
          <w:vertAlign w:val="subscript"/>
        </w:rPr>
        <w:t>BKT</w:t>
      </w:r>
      <w:r w:rsidR="00EE3D32" w:rsidRPr="00D734EE">
        <w:t>)</w:t>
      </w:r>
      <w:ins w:id="530" w:author="Hong Yao" w:date="2022-12-06T17:30:00Z">
        <w:r w:rsidR="006A6A6A">
          <w:t>, as</w:t>
        </w:r>
      </w:ins>
      <w:del w:id="531" w:author="Hong Yao" w:date="2022-12-06T17:30:00Z">
        <w:r w:rsidR="00EE3D32" w:rsidRPr="00D734EE" w:rsidDel="006A6A6A">
          <w:delText xml:space="preserve"> </w:delText>
        </w:r>
      </w:del>
      <w:r w:rsidR="00EE3D32" w:rsidRPr="00D734EE">
        <w:t xml:space="preserve">observed in Fig. 2. In addition, the </w:t>
      </w:r>
      <w:r w:rsidR="00EE3D32" w:rsidRPr="00D734EE">
        <w:rPr>
          <w:rFonts w:hint="eastAsia"/>
        </w:rPr>
        <w:t>line</w:t>
      </w:r>
      <w:r w:rsidR="00EE3D32" w:rsidRPr="00D734EE">
        <w:t xml:space="preserve">width of 2M band can also experience a sudden change nearing the temperature that spin-wave gap closes, </w:t>
      </w:r>
      <w:r w:rsidR="00EE3D32" w:rsidRPr="00D734EE">
        <w:rPr>
          <w:i/>
        </w:rPr>
        <w:t>i.e.</w:t>
      </w:r>
      <w:r w:rsidR="00EE3D32" w:rsidRPr="00D734EE">
        <w:t xml:space="preserve"> </w:t>
      </w:r>
      <w:r w:rsidR="00EE3D32" w:rsidRPr="00D734EE">
        <w:rPr>
          <w:i/>
        </w:rPr>
        <w:t>T</w:t>
      </w:r>
      <w:r w:rsidR="00EE3D32" w:rsidRPr="00D734EE">
        <w:rPr>
          <w:vertAlign w:val="subscript"/>
        </w:rPr>
        <w:t>N</w:t>
      </w:r>
      <w:r w:rsidR="00EE3D32" w:rsidRPr="00D734EE">
        <w:t xml:space="preserve">, </w:t>
      </w:r>
      <w:r w:rsidR="008D68E5" w:rsidRPr="00D734EE">
        <w:t xml:space="preserve">or </w:t>
      </w:r>
      <w:r w:rsidR="00EE3D32" w:rsidRPr="00D734EE">
        <w:t>the temperature that bound vortice-antivortice pairs form</w:t>
      </w:r>
      <w:r w:rsidR="00A26281" w:rsidRPr="00D734EE">
        <w:t>s</w:t>
      </w:r>
      <w:r w:rsidR="00EE3D32" w:rsidRPr="00D734EE">
        <w:t xml:space="preserve">, </w:t>
      </w:r>
      <w:r w:rsidR="00EE3D32" w:rsidRPr="00D734EE">
        <w:rPr>
          <w:i/>
        </w:rPr>
        <w:t>i.e.</w:t>
      </w:r>
      <w:r w:rsidR="00EE3D32" w:rsidRPr="00D734EE">
        <w:t xml:space="preserve"> </w:t>
      </w:r>
      <w:r w:rsidR="00EE3D32" w:rsidRPr="00D734EE">
        <w:rPr>
          <w:i/>
        </w:rPr>
        <w:t>T</w:t>
      </w:r>
      <w:r w:rsidR="00EE3D32" w:rsidRPr="00D734EE">
        <w:rPr>
          <w:vertAlign w:val="subscript"/>
        </w:rPr>
        <w:t>BKT</w:t>
      </w:r>
      <w:r w:rsidR="00EE3D32" w:rsidRPr="00D734EE">
        <w:t xml:space="preserve">. With temperature increases, the enhancement of the thermal excitation and the spin fluctuation will provide more relaxation pathways to the 2M excitation at </w:t>
      </w:r>
      <w:r w:rsidR="00EE3D32" w:rsidRPr="00D734EE">
        <w:rPr>
          <w:i/>
        </w:rPr>
        <w:t>T</w:t>
      </w:r>
      <w:r w:rsidR="00EE3D32" w:rsidRPr="00D734EE">
        <w:t xml:space="preserve"> </w:t>
      </w:r>
      <w:r w:rsidR="00EE3D32" w:rsidRPr="00D734EE">
        <w:rPr>
          <w:rFonts w:hint="eastAsia"/>
        </w:rPr>
        <w:t>≥</w:t>
      </w:r>
      <w:r w:rsidR="00EE3D32" w:rsidRPr="00D734EE">
        <w:t xml:space="preserve"> </w:t>
      </w:r>
      <w:r w:rsidR="00EE3D32" w:rsidRPr="00D734EE">
        <w:rPr>
          <w:i/>
        </w:rPr>
        <w:t>T</w:t>
      </w:r>
      <w:r w:rsidR="00EE3D32" w:rsidRPr="00D734EE">
        <w:rPr>
          <w:vertAlign w:val="subscript"/>
        </w:rPr>
        <w:t>N</w:t>
      </w:r>
      <w:r w:rsidR="00EE3D32" w:rsidRPr="00D734EE">
        <w:t xml:space="preserve"> (</w:t>
      </w:r>
      <w:r w:rsidR="00EE3D32" w:rsidRPr="00D734EE">
        <w:rPr>
          <w:i/>
        </w:rPr>
        <w:t>T</w:t>
      </w:r>
      <w:r w:rsidR="00EE3D32" w:rsidRPr="00D734EE">
        <w:rPr>
          <w:vertAlign w:val="subscript"/>
        </w:rPr>
        <w:t>BKT</w:t>
      </w:r>
      <w:r w:rsidR="00EE3D32" w:rsidRPr="00D734EE">
        <w:t xml:space="preserve">), so the linewidth of 2M band can also increase abruptly at </w:t>
      </w:r>
      <w:r w:rsidR="00EE3D32" w:rsidRPr="00D734EE">
        <w:rPr>
          <w:i/>
        </w:rPr>
        <w:t>T</w:t>
      </w:r>
      <w:r w:rsidR="00EE3D32" w:rsidRPr="00D734EE">
        <w:rPr>
          <w:vertAlign w:val="subscript"/>
        </w:rPr>
        <w:t>N</w:t>
      </w:r>
      <w:r w:rsidR="00EE3D32" w:rsidRPr="00D734EE">
        <w:t xml:space="preserve"> (</w:t>
      </w:r>
      <w:r w:rsidR="00EE3D32" w:rsidRPr="00D734EE">
        <w:rPr>
          <w:i/>
        </w:rPr>
        <w:t>T</w:t>
      </w:r>
      <w:r w:rsidR="00EE3D32" w:rsidRPr="00D734EE">
        <w:rPr>
          <w:vertAlign w:val="subscript"/>
        </w:rPr>
        <w:t>BKT</w:t>
      </w:r>
      <w:r w:rsidR="00EE3D32" w:rsidRPr="00D734EE">
        <w:t>)</w:t>
      </w:r>
      <w:r w:rsidR="006113EF" w:rsidRPr="00D734EE">
        <w:rPr>
          <w:vertAlign w:val="subscript"/>
        </w:rPr>
        <w:fldChar w:fldCharType="begin"/>
      </w:r>
      <w:r w:rsidR="006113EF" w:rsidRPr="00D734EE">
        <w:rPr>
          <w:vertAlign w:val="subscript"/>
        </w:rPr>
        <w:instrText xml:space="preserve"> ADDIN EN.CITE &lt;EndNote&gt;&lt;Cite&gt;&lt;Author&gt;Gretarsson&lt;/Author&gt;&lt;Year&gt;2016&lt;/Year&gt;&lt;RecNum&gt;26&lt;/RecNum&gt;&lt;DisplayText&gt;&lt;style face="superscript"&gt;33&lt;/style&gt;&lt;/DisplayText&gt;&lt;record&gt;&lt;rec-number&gt;26&lt;/rec-number&gt;&lt;foreign-keys&gt;&lt;key app="EN" db-id="wdrafxsw69vtske5v9sx2t0zvvateta2pxtt" timestamp="1653313148"&gt;26&lt;/key&gt;&lt;/foreign-keys&gt;&lt;ref-type name="Journal Article"&gt;17&lt;/ref-type&gt;&lt;contributors&gt;&lt;authors&gt;&lt;author&gt;Gretarsson, H&lt;/author&gt;&lt;author&gt;Sung, NH&lt;/author&gt;&lt;author&gt;Höppner, M&lt;/author&gt;&lt;author&gt;Kim, BJ&lt;/author&gt;&lt;author&gt;Keimer, B&lt;/author&gt;&lt;author&gt;Le Tacon, M&lt;/author&gt;&lt;/authors&gt;&lt;/contributors&gt;&lt;titles&gt;&lt;title&gt;Two-magnon Raman scattering and pseudospin-lattice interactions in Sr 2 IrO 4 and Sr 3 Ir 2 O 7&lt;/title&gt;&lt;secondary-title&gt;Physical review letters&lt;/secondary-title&gt;&lt;/titles&gt;&lt;periodical&gt;&lt;full-title&gt;Physical Review Letters&lt;/full-title&gt;&lt;/periodical&gt;&lt;pages&gt;136401&lt;/pages&gt;&lt;volume&gt;116&lt;/volume&gt;&lt;number&gt;13&lt;/number&gt;&lt;dates&gt;&lt;year&gt;2016&lt;/year&gt;&lt;/dates&gt;&lt;urls&gt;&lt;/urls&gt;&lt;/record&gt;&lt;/Cite&gt;&lt;/EndNote&gt;</w:instrText>
      </w:r>
      <w:r w:rsidR="006113EF" w:rsidRPr="00D734EE">
        <w:rPr>
          <w:vertAlign w:val="subscript"/>
        </w:rPr>
        <w:fldChar w:fldCharType="separate"/>
      </w:r>
      <w:r w:rsidR="006113EF" w:rsidRPr="00D734EE">
        <w:rPr>
          <w:noProof/>
          <w:vertAlign w:val="superscript"/>
        </w:rPr>
        <w:t>37</w:t>
      </w:r>
      <w:r w:rsidR="006113EF" w:rsidRPr="00D734EE">
        <w:rPr>
          <w:vertAlign w:val="subscript"/>
        </w:rPr>
        <w:fldChar w:fldCharType="end"/>
      </w:r>
      <w:r w:rsidR="00EE3D32" w:rsidRPr="00D734EE">
        <w:t xml:space="preserve">. Thus the temperature dependence of intrinsic properties of 2M </w:t>
      </w:r>
      <w:r w:rsidR="008D68E5" w:rsidRPr="00D734EE">
        <w:t xml:space="preserve">mode </w:t>
      </w:r>
      <w:r w:rsidR="00EE3D32" w:rsidRPr="00D734EE">
        <w:t>in NiPS</w:t>
      </w:r>
      <w:r w:rsidR="00EE3D32" w:rsidRPr="00D734EE">
        <w:rPr>
          <w:vertAlign w:val="subscript"/>
        </w:rPr>
        <w:t>3</w:t>
      </w:r>
      <w:r w:rsidR="00EE3D32" w:rsidRPr="00D734EE">
        <w:t xml:space="preserve"> indicates magnetic phase transition effectively, </w:t>
      </w:r>
      <w:r w:rsidR="00EE3D32" w:rsidRPr="00D734EE">
        <w:rPr>
          <w:i/>
        </w:rPr>
        <w:t>i.e.</w:t>
      </w:r>
      <w:r w:rsidR="00EE3D32" w:rsidRPr="00D734EE">
        <w:t xml:space="preserve"> both AFM-PM transition and BKT-transition. </w:t>
      </w:r>
      <w:r w:rsidR="007D74DF" w:rsidRPr="00D734EE">
        <w:t>I</w:t>
      </w:r>
      <w:r w:rsidR="00EE3D32" w:rsidRPr="00D734EE">
        <w:t xml:space="preserve">n our work, the temperature-dependent frequency and </w:t>
      </w:r>
      <w:r w:rsidR="004D4C9C" w:rsidRPr="00D734EE">
        <w:t xml:space="preserve">FWHM </w:t>
      </w:r>
      <w:r w:rsidR="00EE3D32" w:rsidRPr="00D734EE">
        <w:t>of 2M band confirm the existence of magnetic order</w:t>
      </w:r>
      <w:r w:rsidR="007D74DF" w:rsidRPr="00D734EE">
        <w:t xml:space="preserve"> for monolayer. Moreover, it also </w:t>
      </w:r>
      <w:r w:rsidR="00EE3D32" w:rsidRPr="00D734EE">
        <w:t>show</w:t>
      </w:r>
      <w:r w:rsidR="007D74DF" w:rsidRPr="00D734EE">
        <w:t>s</w:t>
      </w:r>
      <w:r w:rsidR="00EE3D32" w:rsidRPr="00D734EE">
        <w:t xml:space="preserve"> that 2M scattering which mainly relies on the spin-correlation is a robust tool </w:t>
      </w:r>
      <w:r w:rsidR="007D74DF" w:rsidRPr="00D734EE">
        <w:t xml:space="preserve">to </w:t>
      </w:r>
      <w:r w:rsidR="00EE3D32" w:rsidRPr="00D734EE">
        <w:t>study magnetic ordering</w:t>
      </w:r>
      <w:r w:rsidR="007D74DF" w:rsidRPr="00D734EE">
        <w:t>,</w:t>
      </w:r>
      <w:r w:rsidR="00EE3D32" w:rsidRPr="00D734EE">
        <w:t xml:space="preserve"> </w:t>
      </w:r>
      <w:r w:rsidR="00EE3D32" w:rsidRPr="00D734EE">
        <w:lastRenderedPageBreak/>
        <w:t>providing an important enlightenment for the field</w:t>
      </w:r>
      <w:ins w:id="532" w:author="Hong Yao" w:date="2022-12-06T17:36:00Z">
        <w:r w:rsidR="006A6A6A">
          <w:t>, even in the presence of magnetic domains</w:t>
        </w:r>
      </w:ins>
      <w:r w:rsidR="00EE3D32" w:rsidRPr="00D734EE">
        <w:t>. Since monolayer NiPS</w:t>
      </w:r>
      <w:r w:rsidR="00EE3D32" w:rsidRPr="00D734EE">
        <w:rPr>
          <w:vertAlign w:val="subscript"/>
        </w:rPr>
        <w:t>3</w:t>
      </w:r>
      <w:r w:rsidR="00EE3D32" w:rsidRPr="00D734EE">
        <w:t xml:space="preserve"> is of XY-type without interlayer interaction, it </w:t>
      </w:r>
      <w:ins w:id="533" w:author="Hong Yao" w:date="2022-12-06T17:36:00Z">
        <w:r w:rsidR="006A6A6A">
          <w:t xml:space="preserve">should be </w:t>
        </w:r>
      </w:ins>
      <w:del w:id="534" w:author="Hong Yao" w:date="2022-12-06T17:36:00Z">
        <w:r w:rsidR="00EE3D32" w:rsidRPr="00D734EE" w:rsidDel="006A6A6A">
          <w:delText>is</w:delText>
        </w:r>
      </w:del>
      <w:r w:rsidR="00EE3D32" w:rsidRPr="00D734EE">
        <w:t xml:space="preserve"> the BKT-transition that </w:t>
      </w:r>
      <w:del w:id="535" w:author="Hong Yao" w:date="2022-12-06T17:36:00Z">
        <w:r w:rsidR="00EE3D32" w:rsidRPr="00D734EE" w:rsidDel="006A6A6A">
          <w:delText>most likel</w:delText>
        </w:r>
      </w:del>
      <w:del w:id="536" w:author="Hong Yao" w:date="2022-12-06T17:37:00Z">
        <w:r w:rsidR="00EE3D32" w:rsidRPr="00D734EE" w:rsidDel="006A6A6A">
          <w:delText xml:space="preserve">y </w:delText>
        </w:r>
      </w:del>
      <w:r w:rsidR="00EE3D32" w:rsidRPr="00D734EE">
        <w:t>happens in it.</w:t>
      </w:r>
    </w:p>
    <w:p w14:paraId="0A9DD4DA" w14:textId="323A9778" w:rsidR="00085374" w:rsidRPr="00D734EE" w:rsidRDefault="00EE3D32" w:rsidP="00085374">
      <w:pPr>
        <w:spacing w:line="360" w:lineRule="auto"/>
        <w:ind w:firstLine="420"/>
      </w:pPr>
      <w:r w:rsidRPr="00D734EE">
        <w:t>I</w:t>
      </w:r>
      <w:r w:rsidRPr="00D734EE">
        <w:rPr>
          <w:rFonts w:hint="eastAsia"/>
        </w:rPr>
        <w:t>n</w:t>
      </w:r>
      <w:r w:rsidRPr="00D734EE">
        <w:t xml:space="preserve"> </w:t>
      </w:r>
      <w:r w:rsidR="00D33CB0" w:rsidRPr="00D734EE">
        <w:t xml:space="preserve">pump-probe </w:t>
      </w:r>
      <w:r w:rsidRPr="00D734EE">
        <w:t xml:space="preserve">transient spectroscopy, </w:t>
      </w:r>
      <w:r w:rsidR="00D33CB0" w:rsidRPr="00D734EE">
        <w:rPr>
          <w:rFonts w:hint="eastAsia"/>
        </w:rPr>
        <w:t>the</w:t>
      </w:r>
      <w:r w:rsidR="00D33CB0" w:rsidRPr="00D734EE">
        <w:t xml:space="preserve"> </w:t>
      </w:r>
      <w:r w:rsidR="00E918DB" w:rsidRPr="00D734EE">
        <w:t xml:space="preserve">pump laser is used to </w:t>
      </w:r>
      <w:r w:rsidR="00D33CB0" w:rsidRPr="00D734EE">
        <w:t>excite transient carriers, which introduces a transient</w:t>
      </w:r>
      <w:r w:rsidR="00E918DB" w:rsidRPr="00D734EE">
        <w:t xml:space="preserve"> dielectric properties of the sample</w:t>
      </w:r>
      <w:r w:rsidR="00D33CB0" w:rsidRPr="00D734EE">
        <w:t>,</w:t>
      </w:r>
      <w:r w:rsidR="00E918DB" w:rsidRPr="00D734EE">
        <w:t xml:space="preserve"> while </w:t>
      </w:r>
      <w:r w:rsidR="00D33CB0" w:rsidRPr="00D734EE">
        <w:t xml:space="preserve">the </w:t>
      </w:r>
      <w:r w:rsidR="00E918DB" w:rsidRPr="00D734EE">
        <w:t>probe laser detect</w:t>
      </w:r>
      <w:r w:rsidR="00A26281" w:rsidRPr="00D734EE">
        <w:t>s</w:t>
      </w:r>
      <w:r w:rsidR="00E918DB" w:rsidRPr="00D734EE">
        <w:t xml:space="preserve"> change of the reflection or transmission. Since a phase transition can usually accompany the change of dielectric functions</w:t>
      </w:r>
      <w:r w:rsidR="00A26281" w:rsidRPr="00D734EE">
        <w:t xml:space="preserve"> of materials</w:t>
      </w:r>
      <w:r w:rsidR="00E918DB" w:rsidRPr="00D734EE">
        <w:t>, the time-resolved differential reflection (</w:t>
      </w:r>
      <w:r w:rsidR="00E918DB" w:rsidRPr="00D734EE">
        <w:sym w:font="Symbol" w:char="F044"/>
      </w:r>
      <w:r w:rsidR="00E918DB" w:rsidRPr="00D734EE">
        <w:t>R/R) or transmission (</w:t>
      </w:r>
      <w:r w:rsidR="00E918DB" w:rsidRPr="00D734EE">
        <w:sym w:font="Symbol" w:char="F044"/>
      </w:r>
      <w:r w:rsidR="00E918DB" w:rsidRPr="00D734EE">
        <w:t xml:space="preserve">T/T) can be used to detect the phase transition of </w:t>
      </w:r>
      <w:r w:rsidR="002733DC" w:rsidRPr="00D734EE">
        <w:t>materials</w:t>
      </w:r>
      <w:r w:rsidR="002733DC" w:rsidRPr="00D734EE">
        <w:fldChar w:fldCharType="begin"/>
      </w:r>
      <w:r w:rsidR="002733DC" w:rsidRPr="00D734EE">
        <w:instrText xml:space="preserve"> ADDIN EN.CITE &lt;EndNote&gt;&lt;Cite&gt;&lt;Author&gt;Tian&lt;/Author&gt;&lt;Year&gt;2016&lt;/Year&gt;&lt;RecNum&gt;25&lt;/RecNum&gt;&lt;DisplayText&gt;&lt;style face="superscript"&gt;26,27&lt;/style&gt;&lt;/DisplayText&gt;&lt;record&gt;&lt;rec-number&gt;25&lt;/rec-number&gt;&lt;foreign-keys&gt;&lt;key app="EN" db-id="wdrafxsw69vtske5v9sx2t0zvvateta2pxtt" timestamp="1653312944"&gt;25&lt;/key&gt;&lt;/foreign-keys&gt;&lt;ref-type name="Journal Article"&gt;17&lt;/ref-type&gt;&lt;contributors&gt;&lt;authors&gt;&lt;author&gt;Tian, YC&lt;/author&gt;&lt;author&gt;Zhang, WH&lt;/author&gt;&lt;author&gt;Li, FS&lt;/author&gt;&lt;author&gt;Wu, YL&lt;/author&gt;&lt;author&gt;Wu, Q&lt;/author&gt;&lt;author&gt;Sun, F&lt;/author&gt;&lt;author&gt;Zhou, GY&lt;/author&gt;&lt;author&gt;Wang, Lili&lt;/author&gt;&lt;author&gt;Ma, Xucun&lt;/author&gt;&lt;author&gt;Xue, Qi-Kun&lt;/author&gt;&lt;/authors&gt;&lt;/contributors&gt;&lt;titles&gt;&lt;title&gt;Ultrafast dynamics evidence of high temperature superconductivity in single unit cell FeSe on SrTiO 3&lt;/title&gt;&lt;secondary-title&gt;Physical Review Letters&lt;/secondary-title&gt;&lt;/titles&gt;&lt;periodical&gt;&lt;full-title&gt;Physical Review Letters&lt;/full-title&gt;&lt;/periodical&gt;&lt;pages&gt;107001&lt;/pages&gt;&lt;volume&gt;116&lt;/volume&gt;&lt;number&gt;10&lt;/number&gt;&lt;dates&gt;&lt;year&gt;2016&lt;/year&gt;&lt;/dates&gt;&lt;urls&gt;&lt;/urls&gt;&lt;/record&gt;&lt;/Cite&gt;&lt;Cite&gt;&lt;Author&gt;Chu&lt;/Author&gt;&lt;Year&gt;2017&lt;/Year&gt;&lt;RecNum&gt;24&lt;/RecNum&gt;&lt;record&gt;&lt;rec-number&gt;24&lt;/rec-number&gt;&lt;foreign-keys&gt;&lt;key app="EN" db-id="wdrafxsw69vtske5v9sx2t0zvvateta2pxtt" timestamp="1653312889"&gt;24&lt;/key&gt;&lt;/foreign-keys&gt;&lt;ref-type name="Journal Article"&gt;17&lt;/ref-type&gt;&lt;contributors&gt;&lt;authors&gt;&lt;author&gt;Chu, Hao&lt;/author&gt;&lt;author&gt;Zhao, Liuyan&lt;/author&gt;&lt;author&gt;de la Torre, Alberto&lt;/author&gt;&lt;author&gt;Hogan, Tom&lt;/author&gt;&lt;author&gt;Wilson, SD&lt;/author&gt;&lt;author&gt;Hsieh, David&lt;/author&gt;&lt;/authors&gt;&lt;/contributors&gt;&lt;titles&gt;&lt;title&gt;A charge density wave-like instability in a doped spin–orbit-assisted weak Mott insulator&lt;/title&gt;&lt;secondary-title&gt;Nature Materials&lt;/secondary-title&gt;&lt;/titles&gt;&lt;periodical&gt;&lt;full-title&gt;Nature Materials&lt;/full-title&gt;&lt;/periodical&gt;&lt;pages&gt;200-203&lt;/pages&gt;&lt;volume&gt;16&lt;/volume&gt;&lt;number&gt;2&lt;/number&gt;&lt;dates&gt;&lt;year&gt;2017&lt;/year&gt;&lt;/dates&gt;&lt;isbn&gt;1476-4660&lt;/isbn&gt;&lt;urls&gt;&lt;/urls&gt;&lt;/record&gt;&lt;/Cite&gt;&lt;/EndNote&gt;</w:instrText>
      </w:r>
      <w:r w:rsidR="002733DC" w:rsidRPr="00D734EE">
        <w:fldChar w:fldCharType="separate"/>
      </w:r>
      <w:r w:rsidR="002733DC" w:rsidRPr="00D734EE">
        <w:rPr>
          <w:noProof/>
          <w:vertAlign w:val="superscript"/>
        </w:rPr>
        <w:t>30,31</w:t>
      </w:r>
      <w:r w:rsidR="002733DC" w:rsidRPr="00D734EE">
        <w:fldChar w:fldCharType="end"/>
      </w:r>
      <w:r w:rsidRPr="00D734EE">
        <w:t xml:space="preserve">. </w:t>
      </w:r>
      <w:r w:rsidR="00E918DB" w:rsidRPr="00D734EE">
        <w:t xml:space="preserve">Usually </w:t>
      </w:r>
      <w:r w:rsidR="00D33CB0" w:rsidRPr="00D734EE">
        <w:t xml:space="preserve">the </w:t>
      </w:r>
      <w:r w:rsidR="00E918DB" w:rsidRPr="00D734EE">
        <w:sym w:font="Symbol" w:char="F044"/>
      </w:r>
      <w:r w:rsidR="00E918DB" w:rsidRPr="00D734EE">
        <w:t xml:space="preserve">R/R or </w:t>
      </w:r>
      <w:r w:rsidR="00E918DB" w:rsidRPr="00D734EE">
        <w:sym w:font="Symbol" w:char="F044"/>
      </w:r>
      <w:r w:rsidR="00E918DB" w:rsidRPr="00D734EE">
        <w:t xml:space="preserve">T/T is proportional to the excited </w:t>
      </w:r>
      <w:r w:rsidR="00D33CB0" w:rsidRPr="00D734EE">
        <w:t xml:space="preserve">carrier (or photoexcited </w:t>
      </w:r>
      <w:r w:rsidR="00E918DB" w:rsidRPr="00D734EE">
        <w:t>quasiparticles</w:t>
      </w:r>
      <w:r w:rsidR="00D33CB0" w:rsidRPr="00D734EE">
        <w:t>) density</w:t>
      </w:r>
      <w:r w:rsidR="00E918DB" w:rsidRPr="00D734EE">
        <w:t xml:space="preserve">. </w:t>
      </w:r>
      <w:r w:rsidRPr="00D734EE">
        <w:t xml:space="preserve">Since there is strong spin-charge coupling and spin-phonon coupling in </w:t>
      </w:r>
      <w:r w:rsidR="002733DC" w:rsidRPr="00D734EE">
        <w:t>NiPS</w:t>
      </w:r>
      <w:r w:rsidR="002733DC" w:rsidRPr="00D734EE">
        <w:rPr>
          <w:vertAlign w:val="subscript"/>
        </w:rPr>
        <w:t>3</w:t>
      </w:r>
      <w:r w:rsidR="002733DC" w:rsidRPr="00D734EE">
        <w:rPr>
          <w:vertAlign w:val="subscript"/>
        </w:rPr>
        <w:fldChar w:fldCharType="begin"/>
      </w:r>
      <w:r w:rsidR="002733DC" w:rsidRPr="00D734EE">
        <w:rPr>
          <w:vertAlign w:val="subscript"/>
        </w:rPr>
        <w:instrText xml:space="preserve"> ADDIN EN.CITE &lt;EndNote&gt;&lt;Cite&gt;&lt;Author&gt;Kim&lt;/Author&gt;&lt;Year&gt;2018&lt;/Year&gt;&lt;RecNum&gt;8&lt;/RecNum&gt;&lt;DisplayText&gt;&lt;style face="superscript"&gt;18,34&lt;/style&gt;&lt;/DisplayText&gt;&lt;record&gt;&lt;rec-number&gt;8&lt;/rec-number&gt;&lt;foreign-keys&gt;&lt;key app="EN" db-id="wdrafxsw69vtske5v9sx2t0zvvateta2pxtt" timestamp="1653278853"&gt;8&lt;/key&gt;&lt;/foreign-keys&gt;&lt;ref-type name="Journal Article"&gt;17&lt;/ref-type&gt;&lt;contributors&gt;&lt;authors&gt;&lt;author&gt;Kim, So Yeun&lt;/author&gt;&lt;author&gt;Kim, Tae Yun&lt;/author&gt;&lt;author&gt;Sandilands, Luke J&lt;/author&gt;&lt;author&gt;Sinn, Soobin&lt;/author&gt;&lt;author&gt;Lee, Min-Cheol&lt;/author&gt;&lt;author&gt;Son, Jaeseok&lt;/author&gt;&lt;author&gt;Lee, Sungmin&lt;/author&gt;&lt;author&gt;Choi, Ki-Young&lt;/author&gt;&lt;author&gt;Kim, Wondong&lt;/author&gt;&lt;author&gt;Park, Byeong-Gyu&lt;/author&gt;&lt;/authors&gt;&lt;/contributors&gt;&lt;titles&gt;&lt;title&gt;Charge-spin correlation in van der Waals antiferromagnet NiPS 3&lt;/title&gt;&lt;secondary-title&gt;Physical review letters&lt;/secondary-title&gt;&lt;/titles&gt;&lt;periodical&gt;&lt;full-title&gt;Physical Review Letters&lt;/full-title&gt;&lt;/periodical&gt;&lt;pages&gt;136402&lt;/pages&gt;&lt;volume&gt;120&lt;/volume&gt;&lt;number&gt;13&lt;/number&gt;&lt;dates&gt;&lt;year&gt;2018&lt;/year&gt;&lt;/dates&gt;&lt;urls&gt;&lt;/urls&gt;&lt;/record&gt;&lt;/Cite&gt;&lt;Cite&gt;&lt;Author&gt;Kim&lt;/Author&gt;&lt;Year&gt;2019&lt;/Year&gt;&lt;RecNum&gt;4&lt;/RecNum&gt;&lt;record&gt;&lt;rec-number&gt;4&lt;/rec-number&gt;&lt;foreign-keys&gt;&lt;key app="EN" db-id="wdrafxsw69vtske5v9sx2t0zvvateta2pxtt" timestamp="1653278556"&gt;4&lt;/key&gt;&lt;/foreign-keys&gt;&lt;ref-type name="Journal Article"&gt;17&lt;/ref-type&gt;&lt;contributors&gt;&lt;authors&gt;&lt;author&gt;Kim, Kangwon&lt;/author&gt;&lt;author&gt;Lim, Soo Yeon&lt;/author&gt;&lt;author&gt;Lee, Jae-Ung&lt;/author&gt;&lt;author&gt;Lee, Sungmin&lt;/author&gt;&lt;author&gt;Kim, Tae Yun&lt;/author&gt;&lt;author&gt;Park, Kisoo&lt;/author&gt;&lt;author&gt;Jeon, Gun Sang&lt;/author&gt;&lt;author&gt;Park, Cheol-Hwan&lt;/author&gt;&lt;author&gt;Park, Je-Geun&lt;/author&gt;&lt;author&gt;Cheong, Hyeonsik&lt;/author&gt;&lt;/authors&gt;&lt;/contributors&gt;&lt;titles&gt;&lt;title&gt;Suppression of magnetic ordering in XXZ-type antiferromagnetic monolayer NiPS 3&lt;/title&gt;&lt;secondary-title&gt;Nature communications&lt;/secondary-title&gt;&lt;/titles&gt;&lt;periodical&gt;&lt;full-title&gt;Nature communications&lt;/full-title&gt;&lt;/periodical&gt;&lt;pages&gt;1-9&lt;/pages&gt;&lt;volume&gt;10&lt;/volume&gt;&lt;number&gt;1&lt;/number&gt;&lt;dates&gt;&lt;year&gt;2019&lt;/year&gt;&lt;/dates&gt;&lt;isbn&gt;2041-1723&lt;/isbn&gt;&lt;urls&gt;&lt;/urls&gt;&lt;/record&gt;&lt;/Cite&gt;&lt;/EndNote&gt;</w:instrText>
      </w:r>
      <w:r w:rsidR="002733DC" w:rsidRPr="00D734EE">
        <w:rPr>
          <w:vertAlign w:val="subscript"/>
        </w:rPr>
        <w:fldChar w:fldCharType="separate"/>
      </w:r>
      <w:r w:rsidR="002733DC" w:rsidRPr="00D734EE">
        <w:rPr>
          <w:noProof/>
          <w:vertAlign w:val="superscript"/>
        </w:rPr>
        <w:t>20,38</w:t>
      </w:r>
      <w:r w:rsidR="002733DC" w:rsidRPr="00D734EE">
        <w:rPr>
          <w:vertAlign w:val="subscript"/>
        </w:rPr>
        <w:fldChar w:fldCharType="end"/>
      </w:r>
      <w:r w:rsidRPr="00D734EE">
        <w:t>,</w:t>
      </w:r>
      <w:r w:rsidR="00E918DB" w:rsidRPr="00D734EE">
        <w:t xml:space="preserve"> the magnetic phase transition can change the dielectric function and</w:t>
      </w:r>
      <w:r w:rsidRPr="00D734EE">
        <w:t xml:space="preserve"> </w:t>
      </w:r>
      <w:r w:rsidR="00A26281" w:rsidRPr="00D734EE">
        <w:t xml:space="preserve">thus </w:t>
      </w:r>
      <w:r w:rsidR="00D33CB0" w:rsidRPr="00D734EE">
        <w:t xml:space="preserve">the differential transmission </w:t>
      </w:r>
      <w:r w:rsidR="00E918DB" w:rsidRPr="00D734EE">
        <w:sym w:font="Symbol" w:char="F044"/>
      </w:r>
      <w:r w:rsidR="00E918DB" w:rsidRPr="00D734EE">
        <w:t>T/T</w:t>
      </w:r>
      <w:r w:rsidRPr="00D734EE">
        <w:t xml:space="preserve"> can reflect the magnetic phase transition. For NiPS</w:t>
      </w:r>
      <w:r w:rsidRPr="00D734EE">
        <w:rPr>
          <w:vertAlign w:val="subscript"/>
        </w:rPr>
        <w:t>3</w:t>
      </w:r>
      <w:r w:rsidRPr="00D734EE">
        <w:t xml:space="preserve"> from bulk to bilayer, it is therefore reasonable to assume that the </w:t>
      </w:r>
      <w:r w:rsidR="00E918DB" w:rsidRPr="00D734EE">
        <w:t xml:space="preserve">pump induced </w:t>
      </w:r>
      <w:r w:rsidRPr="00D734EE">
        <w:t xml:space="preserve">excitation of a quasiparticle from the spin ground state to above the spin-wave gap will contribute to the </w:t>
      </w:r>
      <w:r w:rsidR="00E918DB" w:rsidRPr="00D734EE">
        <w:t xml:space="preserve">differential </w:t>
      </w:r>
      <w:r w:rsidRPr="00D734EE">
        <w:sym w:font="Symbol" w:char="F044"/>
      </w:r>
      <w:r w:rsidRPr="00D734EE">
        <w:t xml:space="preserve">T/T. As the temperature </w:t>
      </w:r>
      <w:r w:rsidR="00D33CB0" w:rsidRPr="00D734EE">
        <w:t xml:space="preserve">increases </w:t>
      </w:r>
      <w:r w:rsidRPr="00D734EE">
        <w:t xml:space="preserve">to near </w:t>
      </w:r>
      <w:r w:rsidRPr="00D734EE">
        <w:rPr>
          <w:i/>
        </w:rPr>
        <w:t>T</w:t>
      </w:r>
      <w:r w:rsidRPr="00D734EE">
        <w:rPr>
          <w:vertAlign w:val="subscript"/>
        </w:rPr>
        <w:t>N</w:t>
      </w:r>
      <w:r w:rsidRPr="00D734EE">
        <w:t xml:space="preserve">, the spin-wave gap decreases and the high-energy phonons produced by carrier relaxation can excite the spin from the ground state to above the spin-wave gap, bringing an additional increase of </w:t>
      </w:r>
      <w:r w:rsidRPr="00D734EE">
        <w:sym w:font="Symbol" w:char="F044"/>
      </w:r>
      <w:r w:rsidRPr="00D734EE">
        <w:t xml:space="preserve">T/T at a temperature near </w:t>
      </w:r>
      <w:r w:rsidRPr="00D734EE">
        <w:rPr>
          <w:i/>
        </w:rPr>
        <w:t>T</w:t>
      </w:r>
      <w:r w:rsidRPr="00D734EE">
        <w:rPr>
          <w:vertAlign w:val="subscript"/>
        </w:rPr>
        <w:t>N</w:t>
      </w:r>
      <w:r w:rsidRPr="00D734EE">
        <w:t>. This may be one of the important reasons why we can observe the magnetic phase transition in NiPS</w:t>
      </w:r>
      <w:r w:rsidRPr="00D734EE">
        <w:rPr>
          <w:vertAlign w:val="subscript"/>
        </w:rPr>
        <w:t>3</w:t>
      </w:r>
      <w:r w:rsidRPr="00D734EE">
        <w:t xml:space="preserve"> samples from bulk to bilayer by ultrafast spectroscopy. In addition, in NiPS</w:t>
      </w:r>
      <w:r w:rsidRPr="00D734EE">
        <w:rPr>
          <w:vertAlign w:val="subscript"/>
        </w:rPr>
        <w:t>3</w:t>
      </w:r>
      <w:r w:rsidRPr="00D734EE">
        <w:t xml:space="preserve"> monolayer of XY-type the ultrafast dynamics can also be used to identify the</w:t>
      </w:r>
      <w:ins w:id="537" w:author="Hong Yao" w:date="2022-12-06T17:39:00Z">
        <w:r w:rsidR="00F338CB">
          <w:t xml:space="preserve"> quasi</w:t>
        </w:r>
      </w:ins>
      <w:ins w:id="538" w:author="Hong Yao" w:date="2022-12-06T17:40:00Z">
        <w:r w:rsidR="00F338CB">
          <w:t>-long-range</w:t>
        </w:r>
      </w:ins>
      <w:r w:rsidRPr="00D734EE">
        <w:t xml:space="preserve"> magnetic order. A recent theoretical investigation has pointed out</w:t>
      </w:r>
      <w:r w:rsidR="00D33CB0" w:rsidRPr="00D734EE">
        <w:t xml:space="preserve"> that</w:t>
      </w:r>
      <w:r w:rsidRPr="00D734EE">
        <w:t xml:space="preserve"> after a possible BKT-phase transition in monolayer NiPS</w:t>
      </w:r>
      <w:r w:rsidRPr="00D734EE">
        <w:rPr>
          <w:vertAlign w:val="subscript"/>
        </w:rPr>
        <w:t>3</w:t>
      </w:r>
      <w:r w:rsidRPr="00D734EE">
        <w:t xml:space="preserve">, the breaking of bound vortice-antivortice pairs into free vortices can contribute to the change of dielectric function across </w:t>
      </w:r>
      <w:r w:rsidRPr="00D734EE">
        <w:rPr>
          <w:i/>
        </w:rPr>
        <w:t>T</w:t>
      </w:r>
      <w:r w:rsidRPr="00D734EE">
        <w:rPr>
          <w:vertAlign w:val="subscript"/>
        </w:rPr>
        <w:t>BKT</w:t>
      </w:r>
      <w:r w:rsidRPr="00D734EE">
        <w:t>, which can qualitatively explain the peak of (</w:t>
      </w:r>
      <w:r w:rsidRPr="00D734EE">
        <w:sym w:font="Symbol" w:char="F044"/>
      </w:r>
      <w:r w:rsidRPr="00D734EE">
        <w:t>T/T)</w:t>
      </w:r>
      <w:r w:rsidRPr="00D734EE">
        <w:rPr>
          <w:vertAlign w:val="subscript"/>
        </w:rPr>
        <w:t>max</w:t>
      </w:r>
      <w:r w:rsidRPr="00D734EE">
        <w:t xml:space="preserve"> we observe in monolayer NiPS</w:t>
      </w:r>
      <w:r w:rsidRPr="00D734EE">
        <w:rPr>
          <w:vertAlign w:val="subscript"/>
        </w:rPr>
        <w:t>3</w:t>
      </w:r>
      <w:del w:id="539" w:author="Hong Yao" w:date="2022-12-06T17:40:00Z">
        <w:r w:rsidRPr="00D734EE" w:rsidDel="00F338CB">
          <w:delText xml:space="preserve"> here</w:delText>
        </w:r>
      </w:del>
      <w:r w:rsidRPr="00D734EE">
        <w:t>. Combining the results of 2M properties</w:t>
      </w:r>
      <w:r w:rsidR="00E84242" w:rsidRPr="00D734EE">
        <w:t>,</w:t>
      </w:r>
      <w:r w:rsidRPr="00D734EE">
        <w:t xml:space="preserve"> </w:t>
      </w:r>
      <w:r w:rsidR="00D33CB0" w:rsidRPr="00D734EE">
        <w:t xml:space="preserve">the </w:t>
      </w:r>
      <w:r w:rsidRPr="00D734EE">
        <w:t>temperature dependent (</w:t>
      </w:r>
      <w:r w:rsidRPr="00D734EE">
        <w:sym w:font="Symbol" w:char="F044"/>
      </w:r>
      <w:r w:rsidRPr="00D734EE">
        <w:t>T/T)</w:t>
      </w:r>
      <w:r w:rsidRPr="00D734EE">
        <w:rPr>
          <w:vertAlign w:val="subscript"/>
        </w:rPr>
        <w:t>max</w:t>
      </w:r>
      <w:r w:rsidR="00E84242" w:rsidRPr="00D734EE">
        <w:t xml:space="preserve"> and theoretical calculation</w:t>
      </w:r>
      <w:r w:rsidR="00A26281" w:rsidRPr="00D734EE">
        <w:t>s</w:t>
      </w:r>
      <w:r w:rsidRPr="00D734EE">
        <w:t xml:space="preserve">, we can </w:t>
      </w:r>
      <w:r w:rsidR="00D33CB0" w:rsidRPr="00D734EE">
        <w:t xml:space="preserve">conclude that </w:t>
      </w:r>
      <w:r w:rsidRPr="00D734EE">
        <w:t xml:space="preserve">there is still robust </w:t>
      </w:r>
      <w:ins w:id="540" w:author="Hong Yao" w:date="2022-12-06T17:41:00Z">
        <w:r w:rsidR="00F338CB">
          <w:t xml:space="preserve">quasi-long-range </w:t>
        </w:r>
      </w:ins>
      <w:r w:rsidRPr="00D734EE">
        <w:t>magnetic order exist in monolayer NiPS</w:t>
      </w:r>
      <w:r w:rsidRPr="00D734EE">
        <w:rPr>
          <w:vertAlign w:val="subscript"/>
        </w:rPr>
        <w:t>3</w:t>
      </w:r>
      <w:r w:rsidRPr="00D734EE">
        <w:t xml:space="preserve">, whose magnetic phase transition </w:t>
      </w:r>
      <w:ins w:id="541" w:author="Hong Yao" w:date="2022-12-06T17:41:00Z">
        <w:r w:rsidR="00F338CB">
          <w:t xml:space="preserve">should be </w:t>
        </w:r>
      </w:ins>
      <w:del w:id="542" w:author="Hong Yao" w:date="2022-12-06T17:41:00Z">
        <w:r w:rsidRPr="00D734EE" w:rsidDel="00F338CB">
          <w:delText>is</w:delText>
        </w:r>
        <w:r w:rsidR="00E918DB" w:rsidRPr="00D734EE" w:rsidDel="00F338CB">
          <w:delText xml:space="preserve"> possible</w:delText>
        </w:r>
      </w:del>
      <w:r w:rsidRPr="00D734EE">
        <w:t xml:space="preserve"> of BKT-type.</w:t>
      </w:r>
    </w:p>
    <w:bookmarkEnd w:id="139"/>
    <w:p w14:paraId="289AD950" w14:textId="6F06C53B" w:rsidR="00A9440C" w:rsidRPr="00D734EE" w:rsidRDefault="00A9440C" w:rsidP="007530F6">
      <w:pPr>
        <w:spacing w:line="360" w:lineRule="auto"/>
      </w:pPr>
      <w:r w:rsidRPr="00D734EE">
        <w:rPr>
          <w:b/>
          <w:sz w:val="28"/>
        </w:rPr>
        <w:lastRenderedPageBreak/>
        <w:t>Conclusion</w:t>
      </w:r>
    </w:p>
    <w:p w14:paraId="614A16B6" w14:textId="6D481E23" w:rsidR="003F2FCB" w:rsidRPr="00D734EE" w:rsidRDefault="008C1A14" w:rsidP="00BB609D">
      <w:pPr>
        <w:spacing w:line="360" w:lineRule="auto"/>
        <w:ind w:firstLine="420"/>
        <w:rPr>
          <w:b/>
        </w:rPr>
      </w:pPr>
      <w:r w:rsidRPr="00D734EE">
        <w:t xml:space="preserve">In summary, by studying the </w:t>
      </w:r>
      <w:r w:rsidR="00B80863" w:rsidRPr="00D734EE">
        <w:t>helicity-resolved</w:t>
      </w:r>
      <w:r w:rsidRPr="00D734EE">
        <w:t xml:space="preserve"> Raman spectr</w:t>
      </w:r>
      <w:r w:rsidR="00B80863" w:rsidRPr="00D734EE">
        <w:t>oscopy</w:t>
      </w:r>
      <w:r w:rsidRPr="00D734EE">
        <w:t xml:space="preserve"> and the </w:t>
      </w:r>
      <w:r w:rsidR="00D17414" w:rsidRPr="00D734EE">
        <w:t>ultrafast</w:t>
      </w:r>
      <w:r w:rsidR="00B80863" w:rsidRPr="00D734EE">
        <w:t xml:space="preserve"> </w:t>
      </w:r>
      <w:r w:rsidRPr="00D734EE">
        <w:t xml:space="preserve">spectroscopy </w:t>
      </w:r>
      <w:r w:rsidR="00716284" w:rsidRPr="00D734EE">
        <w:rPr>
          <w:rFonts w:hint="eastAsia"/>
        </w:rPr>
        <w:t>with</w:t>
      </w:r>
      <w:r w:rsidR="00716284" w:rsidRPr="00D734EE">
        <w:t xml:space="preserve"> various thickness down to monolayer</w:t>
      </w:r>
      <w:r w:rsidRPr="00D734EE">
        <w:t>, we</w:t>
      </w:r>
      <w:r w:rsidR="00716284" w:rsidRPr="00D734EE">
        <w:t xml:space="preserve"> unambiguously</w:t>
      </w:r>
      <w:r w:rsidRPr="00D734EE">
        <w:t xml:space="preserve"> </w:t>
      </w:r>
      <w:r w:rsidR="00F278FE" w:rsidRPr="00D734EE">
        <w:t>identif</w:t>
      </w:r>
      <w:ins w:id="543" w:author="Hong Yao" w:date="2022-12-06T17:50:00Z">
        <w:r w:rsidR="0059217D">
          <w:t xml:space="preserve">ied </w:t>
        </w:r>
      </w:ins>
      <w:del w:id="544" w:author="Hong Yao" w:date="2022-12-06T17:50:00Z">
        <w:r w:rsidR="00F278FE" w:rsidRPr="00D734EE" w:rsidDel="0059217D">
          <w:delText>y</w:delText>
        </w:r>
      </w:del>
      <w:r w:rsidR="00F278FE" w:rsidRPr="00D734EE">
        <w:t xml:space="preserve"> magnetic order in</w:t>
      </w:r>
      <w:r w:rsidRPr="00D734EE">
        <w:t xml:space="preserve"> NiPS</w:t>
      </w:r>
      <w:r w:rsidRPr="00D734EE">
        <w:rPr>
          <w:vertAlign w:val="subscript"/>
        </w:rPr>
        <w:t>3</w:t>
      </w:r>
      <w:r w:rsidRPr="00D734EE">
        <w:t xml:space="preserve"> from bulk to monolayer. </w:t>
      </w:r>
      <w:r w:rsidR="0091053D" w:rsidRPr="00D734EE">
        <w:t>By examining the 2M properties and transient absorptions, we</w:t>
      </w:r>
      <w:ins w:id="545" w:author="Hong Yao" w:date="2022-12-06T17:50:00Z">
        <w:r w:rsidR="0059217D">
          <w:t xml:space="preserve"> obtained</w:t>
        </w:r>
      </w:ins>
      <w:r w:rsidR="0091053D" w:rsidRPr="00D734EE">
        <w:t xml:space="preserve"> </w:t>
      </w:r>
      <w:del w:id="546" w:author="Hong Yao" w:date="2022-12-06T17:50:00Z">
        <w:r w:rsidR="0091053D" w:rsidRPr="00D734EE" w:rsidDel="0059217D">
          <w:delText>identify</w:delText>
        </w:r>
      </w:del>
      <w:r w:rsidR="0091053D" w:rsidRPr="00D734EE">
        <w:t xml:space="preserve"> the phase transition temperature</w:t>
      </w:r>
      <w:r w:rsidR="004B7418" w:rsidRPr="00D734EE">
        <w:t>s</w:t>
      </w:r>
      <w:r w:rsidR="0091053D" w:rsidRPr="00D734EE">
        <w:t xml:space="preserve"> of </w:t>
      </w:r>
      <w:r w:rsidRPr="00D734EE">
        <w:t>NiPS</w:t>
      </w:r>
      <w:r w:rsidRPr="00D734EE">
        <w:rPr>
          <w:vertAlign w:val="subscript"/>
        </w:rPr>
        <w:t>3</w:t>
      </w:r>
      <w:r w:rsidRPr="00D734EE">
        <w:t xml:space="preserve"> samples with different thickness</w:t>
      </w:r>
      <w:r w:rsidR="00A04512" w:rsidRPr="00D734EE">
        <w:t>es</w:t>
      </w:r>
      <w:r w:rsidRPr="00D734EE">
        <w:t xml:space="preserve">, </w:t>
      </w:r>
      <w:r w:rsidR="004B7418" w:rsidRPr="00D734EE">
        <w:t>which are</w:t>
      </w:r>
      <w:r w:rsidRPr="00D734EE">
        <w:t xml:space="preserve"> </w:t>
      </w:r>
      <w:ins w:id="547" w:author="Hong Yao" w:date="2022-12-06T17:51:00Z">
        <w:r w:rsidR="0059217D">
          <w:t xml:space="preserve">about </w:t>
        </w:r>
      </w:ins>
      <w:r w:rsidRPr="00D734EE">
        <w:t>1</w:t>
      </w:r>
      <w:r w:rsidR="0091053D" w:rsidRPr="00D734EE">
        <w:t>60</w:t>
      </w:r>
      <w:r w:rsidRPr="00D734EE">
        <w:t xml:space="preserve"> K </w:t>
      </w:r>
      <w:r w:rsidR="004B7418" w:rsidRPr="00D734EE">
        <w:t>for</w:t>
      </w:r>
      <w:r w:rsidR="00716284" w:rsidRPr="00D734EE">
        <w:t xml:space="preserve"> </w:t>
      </w:r>
      <w:r w:rsidRPr="00D734EE">
        <w:t>bulk</w:t>
      </w:r>
      <w:r w:rsidR="00716284" w:rsidRPr="00D734EE">
        <w:t xml:space="preserve"> </w:t>
      </w:r>
      <w:r w:rsidR="004B7418" w:rsidRPr="00D734EE">
        <w:t>and</w:t>
      </w:r>
      <w:r w:rsidR="00D17414" w:rsidRPr="00D734EE">
        <w:t xml:space="preserve"> </w:t>
      </w:r>
      <w:r w:rsidRPr="00D734EE">
        <w:t xml:space="preserve">140 K </w:t>
      </w:r>
      <w:r w:rsidR="004B7418" w:rsidRPr="00D734EE">
        <w:t>for</w:t>
      </w:r>
      <w:r w:rsidR="00A04512" w:rsidRPr="00D734EE">
        <w:t xml:space="preserve"> </w:t>
      </w:r>
      <w:r w:rsidRPr="00D734EE">
        <w:t xml:space="preserve">monolayer, </w:t>
      </w:r>
      <w:ins w:id="548" w:author="Hong Yao" w:date="2022-12-06T17:52:00Z">
        <w:r w:rsidR="0059217D">
          <w:t xml:space="preserve">indicating </w:t>
        </w:r>
      </w:ins>
      <w:del w:id="549" w:author="Hong Yao" w:date="2022-12-06T17:52:00Z">
        <w:r w:rsidR="0091053D" w:rsidRPr="00D734EE" w:rsidDel="0059217D">
          <w:delText>possi</w:delText>
        </w:r>
      </w:del>
      <w:del w:id="550" w:author="Hong Yao" w:date="2022-12-06T17:51:00Z">
        <w:r w:rsidR="0091053D" w:rsidRPr="00D734EE" w:rsidDel="0059217D">
          <w:delText>bly</w:delText>
        </w:r>
      </w:del>
      <w:r w:rsidR="0091053D" w:rsidRPr="00D734EE">
        <w:t xml:space="preserve"> </w:t>
      </w:r>
      <w:del w:id="551" w:author="Hong Yao" w:date="2022-12-06T17:52:00Z">
        <w:r w:rsidR="0091053D" w:rsidRPr="00D734EE" w:rsidDel="0059217D">
          <w:delText>followed by a changing of</w:delText>
        </w:r>
      </w:del>
      <w:r w:rsidR="0091053D" w:rsidRPr="00D734EE">
        <w:t xml:space="preserve"> AFM-PM phase transition in bulk</w:t>
      </w:r>
      <w:ins w:id="552" w:author="Hong Yao" w:date="2022-12-06T17:52:00Z">
        <w:r w:rsidR="0059217D">
          <w:t xml:space="preserve"> and</w:t>
        </w:r>
      </w:ins>
      <w:r w:rsidR="0091053D" w:rsidRPr="00D734EE">
        <w:t xml:space="preserve"> </w:t>
      </w:r>
      <w:del w:id="553" w:author="Hong Yao" w:date="2022-12-06T17:52:00Z">
        <w:r w:rsidR="0091053D" w:rsidRPr="00D734EE" w:rsidDel="0059217D">
          <w:delText>to</w:delText>
        </w:r>
      </w:del>
      <w:r w:rsidR="0091053D" w:rsidRPr="00D734EE">
        <w:t xml:space="preserve"> BKT-transition in monolayer.</w:t>
      </w:r>
      <w:r w:rsidRPr="00D734EE">
        <w:t xml:space="preserve"> </w:t>
      </w:r>
      <w:ins w:id="554" w:author="Hong Yao" w:date="2022-12-06T17:52:00Z">
        <w:r w:rsidR="0059217D">
          <w:t xml:space="preserve">Indeed, </w:t>
        </w:r>
      </w:ins>
      <w:del w:id="555" w:author="Hong Yao" w:date="2022-12-06T17:52:00Z">
        <w:r w:rsidR="00DC16A1" w:rsidRPr="00D734EE" w:rsidDel="0059217D">
          <w:delText>T</w:delText>
        </w:r>
      </w:del>
      <w:ins w:id="556" w:author="Hong Yao" w:date="2022-12-06T17:52:00Z">
        <w:r w:rsidR="0059217D">
          <w:t>t</w:t>
        </w:r>
      </w:ins>
      <w:r w:rsidR="00DC16A1" w:rsidRPr="00D734EE">
        <w:t>heoretical</w:t>
      </w:r>
      <w:r w:rsidR="004B7418" w:rsidRPr="00D734EE">
        <w:t xml:space="preserve"> </w:t>
      </w:r>
      <w:r w:rsidR="00DC16A1" w:rsidRPr="00D734EE">
        <w:t>simulation</w:t>
      </w:r>
      <w:r w:rsidR="004B7418" w:rsidRPr="00D734EE">
        <w:t>s show</w:t>
      </w:r>
      <w:r w:rsidR="00F31CA1" w:rsidRPr="00D734EE">
        <w:t xml:space="preserve"> that</w:t>
      </w:r>
      <w:r w:rsidR="004B7418" w:rsidRPr="00D734EE">
        <w:t xml:space="preserve"> monolayer NiPS</w:t>
      </w:r>
      <w:r w:rsidR="004B7418" w:rsidRPr="00D734EE">
        <w:rPr>
          <w:vertAlign w:val="subscript"/>
        </w:rPr>
        <w:t>3</w:t>
      </w:r>
      <w:r w:rsidR="004B7418" w:rsidRPr="00D734EE">
        <w:t xml:space="preserve"> has zigzag-AFM order at zero temperature and BKT-transition at finite temperatures. </w:t>
      </w:r>
      <w:ins w:id="557" w:author="Hong Yao" w:date="2022-12-06T17:52:00Z">
        <w:r w:rsidR="0059217D">
          <w:t xml:space="preserve">Therefore, </w:t>
        </w:r>
      </w:ins>
      <w:del w:id="558" w:author="Hong Yao" w:date="2022-12-06T17:52:00Z">
        <w:r w:rsidR="00303938" w:rsidRPr="00D734EE" w:rsidDel="0059217D">
          <w:delText>O</w:delText>
        </w:r>
      </w:del>
      <w:ins w:id="559" w:author="Hong Yao" w:date="2022-12-06T17:52:00Z">
        <w:r w:rsidR="0059217D">
          <w:t>o</w:t>
        </w:r>
      </w:ins>
      <w:r w:rsidR="00303938" w:rsidRPr="00D734EE">
        <w:t>ur</w:t>
      </w:r>
      <w:r w:rsidRPr="00D734EE">
        <w:t xml:space="preserve"> </w:t>
      </w:r>
      <w:r w:rsidR="006559AD" w:rsidRPr="00D734EE">
        <w:t>work</w:t>
      </w:r>
      <w:ins w:id="560" w:author="Hong Yao" w:date="2022-12-06T17:53:00Z">
        <w:r w:rsidR="0059217D">
          <w:t xml:space="preserve"> convincingly settled </w:t>
        </w:r>
      </w:ins>
      <w:del w:id="561" w:author="Hong Yao" w:date="2022-12-06T17:53:00Z">
        <w:r w:rsidR="006559AD" w:rsidRPr="00D734EE" w:rsidDel="0059217D">
          <w:delText xml:space="preserve"> </w:delText>
        </w:r>
      </w:del>
      <w:del w:id="562" w:author="Hong Yao" w:date="2022-12-06T17:52:00Z">
        <w:r w:rsidR="006559AD" w:rsidRPr="00D734EE" w:rsidDel="0059217D">
          <w:delText xml:space="preserve">settles </w:delText>
        </w:r>
      </w:del>
      <w:ins w:id="563" w:author="Hong Yao" w:date="2022-12-06T17:53:00Z">
        <w:r w:rsidR="0059217D">
          <w:t xml:space="preserve">that </w:t>
        </w:r>
      </w:ins>
      <w:r w:rsidR="00F31CA1" w:rsidRPr="00D734EE">
        <w:t xml:space="preserve">the </w:t>
      </w:r>
      <w:r w:rsidR="006559AD" w:rsidRPr="00D734EE">
        <w:t>monolayer NiPS</w:t>
      </w:r>
      <w:r w:rsidR="006559AD" w:rsidRPr="00D734EE">
        <w:rPr>
          <w:vertAlign w:val="subscript"/>
        </w:rPr>
        <w:t>3</w:t>
      </w:r>
      <w:r w:rsidR="006559AD" w:rsidRPr="00D734EE">
        <w:t xml:space="preserve"> </w:t>
      </w:r>
      <w:ins w:id="564" w:author="Hong Yao" w:date="2022-12-06T17:53:00Z">
        <w:r w:rsidR="0059217D">
          <w:t>i</w:t>
        </w:r>
      </w:ins>
      <w:ins w:id="565" w:author="Hong Yao" w:date="2022-12-06T17:54:00Z">
        <w:r w:rsidR="0059217D">
          <w:t xml:space="preserve">s </w:t>
        </w:r>
      </w:ins>
      <w:del w:id="566" w:author="Hong Yao" w:date="2022-12-06T17:53:00Z">
        <w:r w:rsidR="006559AD" w:rsidRPr="00D734EE" w:rsidDel="0059217D">
          <w:delText>as</w:delText>
        </w:r>
      </w:del>
      <w:r w:rsidR="006559AD" w:rsidRPr="00D734EE">
        <w:t xml:space="preserve"> a </w:t>
      </w:r>
      <w:r w:rsidR="00E83579" w:rsidRPr="00D734EE">
        <w:t xml:space="preserve">2D </w:t>
      </w:r>
      <w:r w:rsidR="006559AD" w:rsidRPr="00D734EE">
        <w:t>XY-type antiferromagnet</w:t>
      </w:r>
      <w:del w:id="567" w:author="Hong Yao" w:date="2022-12-06T17:54:00Z">
        <w:r w:rsidR="006559AD" w:rsidRPr="00D734EE" w:rsidDel="0059217D">
          <w:delText>ic</w:delText>
        </w:r>
      </w:del>
      <w:ins w:id="568" w:author="Hong Yao" w:date="2022-12-06T17:54:00Z">
        <w:r w:rsidR="0059217D">
          <w:t>, providing a promising</w:t>
        </w:r>
      </w:ins>
      <w:r w:rsidR="006559AD" w:rsidRPr="00D734EE">
        <w:t xml:space="preserve"> platform for topological excitations and magnetism engineering.</w:t>
      </w:r>
      <w:r w:rsidR="003F2FCB" w:rsidRPr="00D734EE">
        <w:rPr>
          <w:b/>
        </w:rPr>
        <w:br w:type="page"/>
      </w:r>
    </w:p>
    <w:p w14:paraId="64EE7931" w14:textId="316DEDD7" w:rsidR="00EB5CDE" w:rsidRPr="00D734EE" w:rsidRDefault="00174E47" w:rsidP="00A2117C">
      <w:pPr>
        <w:spacing w:line="360" w:lineRule="auto"/>
        <w:rPr>
          <w:b/>
        </w:rPr>
      </w:pPr>
      <w:r w:rsidRPr="00D734EE">
        <w:rPr>
          <w:rFonts w:hint="eastAsia"/>
          <w:b/>
        </w:rPr>
        <w:lastRenderedPageBreak/>
        <w:t>R</w:t>
      </w:r>
      <w:r w:rsidRPr="00D734EE">
        <w:rPr>
          <w:b/>
        </w:rPr>
        <w:t>eferences</w:t>
      </w:r>
    </w:p>
    <w:p w14:paraId="3397BF93" w14:textId="77777777" w:rsidR="00731722" w:rsidRPr="00E918DB" w:rsidRDefault="00731722" w:rsidP="00731722">
      <w:pPr>
        <w:pStyle w:val="EndNoteBibliography"/>
        <w:ind w:left="720" w:hanging="720"/>
      </w:pPr>
      <w:r w:rsidRPr="00CF2008">
        <w:fldChar w:fldCharType="begin"/>
      </w:r>
      <w:r w:rsidRPr="00CF2008">
        <w:instrText xml:space="preserve"> ADDIN EN.REFLIST </w:instrText>
      </w:r>
      <w:r w:rsidRPr="00CF2008">
        <w:fldChar w:fldCharType="separate"/>
      </w:r>
      <w:r>
        <w:t>1</w:t>
      </w:r>
      <w:r w:rsidRPr="00E918DB">
        <w:tab/>
      </w:r>
      <w:r w:rsidRPr="00546483">
        <w:t>Sheneve Z. Butler, Shawna M. Hol</w:t>
      </w:r>
      <w:r>
        <w:t>len, Linyou Cao</w:t>
      </w:r>
      <w:r w:rsidRPr="00546483">
        <w:t>, Yi Cui, Jay A. Gupta, Humberto R. Gutiérrez, Tony F. Heinz, Seung Sae Hong, Jiaxing Huang, Ariel F. Ismach, Ezekiel Johnston-Halperin, Masaru Kuno, Vladimir V. Plashnitsa, Richard D. Robinson, Rodney S. Ruoff, Sayeef Salahuddin, Jie Shan, Li Shi, Michael G. Spencer, Mauricio Terrones, Wolfgang Windl, and Joshua E. Goldberger</w:t>
      </w:r>
      <w:r w:rsidRPr="00E918DB">
        <w:rPr>
          <w:i/>
        </w:rPr>
        <w:t>.</w:t>
      </w:r>
      <w:r w:rsidRPr="00E918DB">
        <w:t xml:space="preserve"> Progress, challenges, and opportunities in two-dimensional materials beyond graphene. </w:t>
      </w:r>
      <w:r w:rsidRPr="00E918DB">
        <w:rPr>
          <w:i/>
        </w:rPr>
        <w:t>ACS nano</w:t>
      </w:r>
      <w:r w:rsidRPr="00E918DB">
        <w:t xml:space="preserve"> </w:t>
      </w:r>
      <w:r w:rsidRPr="005A676F">
        <w:rPr>
          <w:b/>
        </w:rPr>
        <w:t>7</w:t>
      </w:r>
      <w:r w:rsidRPr="00E918DB">
        <w:t>, 2898-2926 (2013).</w:t>
      </w:r>
    </w:p>
    <w:p w14:paraId="5F9D4224" w14:textId="77777777" w:rsidR="00731722" w:rsidRPr="00E918DB" w:rsidRDefault="00731722" w:rsidP="00731722">
      <w:pPr>
        <w:pStyle w:val="EndNoteBibliography"/>
        <w:ind w:left="720" w:hanging="720"/>
      </w:pPr>
      <w:r>
        <w:t>2</w:t>
      </w:r>
      <w:r w:rsidRPr="00E918DB">
        <w:tab/>
      </w:r>
      <w:r w:rsidRPr="00546483">
        <w:t>Gong Cheng and Zhang Xiang</w:t>
      </w:r>
      <w:r w:rsidRPr="00E918DB">
        <w:t xml:space="preserve">. Two-dimensional magnetic crystals and emergent heterostructure devices. </w:t>
      </w:r>
      <w:r w:rsidRPr="00E918DB">
        <w:rPr>
          <w:i/>
        </w:rPr>
        <w:t>Science</w:t>
      </w:r>
      <w:r w:rsidRPr="00E918DB">
        <w:t xml:space="preserve"> </w:t>
      </w:r>
      <w:r w:rsidRPr="00E918DB">
        <w:rPr>
          <w:b/>
        </w:rPr>
        <w:t>363</w:t>
      </w:r>
      <w:r w:rsidRPr="00E918DB">
        <w:t>, eaav4450 (2019).</w:t>
      </w:r>
    </w:p>
    <w:p w14:paraId="2EFF53D1" w14:textId="77777777" w:rsidR="00731722" w:rsidRPr="00E918DB" w:rsidRDefault="00731722" w:rsidP="00731722">
      <w:pPr>
        <w:pStyle w:val="EndNoteBibliography"/>
        <w:ind w:left="720" w:hanging="720"/>
      </w:pPr>
      <w:r>
        <w:t>3</w:t>
      </w:r>
      <w:r w:rsidRPr="00E918DB">
        <w:tab/>
      </w:r>
      <w:r w:rsidRPr="00546483">
        <w:t>Magnetic Gibertini, Maciej Koperski, Alberto F Morpurgo</w:t>
      </w:r>
      <w:r>
        <w:t xml:space="preserve"> and </w:t>
      </w:r>
      <w:r w:rsidRPr="00546483">
        <w:t>Konstantin S Novoselov,</w:t>
      </w:r>
      <w:r w:rsidRPr="00E918DB">
        <w:t xml:space="preserve"> Magnetic 2D materials and heterostructures. </w:t>
      </w:r>
      <w:r w:rsidRPr="00E918DB">
        <w:rPr>
          <w:i/>
        </w:rPr>
        <w:t>Nature nanotechnology</w:t>
      </w:r>
      <w:r w:rsidRPr="00E918DB">
        <w:t xml:space="preserve"> </w:t>
      </w:r>
      <w:r w:rsidRPr="00E918DB">
        <w:rPr>
          <w:b/>
        </w:rPr>
        <w:t>14</w:t>
      </w:r>
      <w:r w:rsidRPr="00E918DB">
        <w:t>, 408-419 (2019).</w:t>
      </w:r>
    </w:p>
    <w:p w14:paraId="143F529E" w14:textId="77777777" w:rsidR="00731722" w:rsidRPr="00E918DB" w:rsidRDefault="00731722" w:rsidP="00731722">
      <w:pPr>
        <w:pStyle w:val="EndNoteBibliography"/>
        <w:ind w:left="720" w:hanging="720"/>
      </w:pPr>
      <w:r>
        <w:t>4</w:t>
      </w:r>
      <w:r w:rsidRPr="00E918DB">
        <w:tab/>
      </w:r>
      <w:r>
        <w:t>N David Mermin and</w:t>
      </w:r>
      <w:r w:rsidRPr="00546483">
        <w:t xml:space="preserve"> Herbert Wagner, </w:t>
      </w:r>
      <w:r w:rsidRPr="00E918DB">
        <w:t xml:space="preserve">Absence of ferromagnetism or antiferromagnetism in one-or two-dimensional isotropic Heisenberg models. </w:t>
      </w:r>
      <w:r w:rsidRPr="00E918DB">
        <w:rPr>
          <w:i/>
        </w:rPr>
        <w:t>Physical Review Letters</w:t>
      </w:r>
      <w:r w:rsidRPr="00E918DB">
        <w:t xml:space="preserve"> </w:t>
      </w:r>
      <w:r w:rsidRPr="00E918DB">
        <w:rPr>
          <w:b/>
        </w:rPr>
        <w:t>17</w:t>
      </w:r>
      <w:r w:rsidRPr="00E918DB">
        <w:t>, 1133 (1966).</w:t>
      </w:r>
    </w:p>
    <w:p w14:paraId="5C513B22" w14:textId="77777777" w:rsidR="00731722" w:rsidRDefault="00731722" w:rsidP="00731722">
      <w:pPr>
        <w:pStyle w:val="EndNoteBibliography"/>
        <w:ind w:left="720" w:hanging="720"/>
      </w:pPr>
      <w:r>
        <w:t>5</w:t>
      </w:r>
      <w:r w:rsidRPr="00E918DB">
        <w:tab/>
      </w:r>
      <w:r w:rsidRPr="006B7789">
        <w:t>Bevin Huang, Genevieve Clark, Efrén Navarro-Moratalla, Dahlia R. Klein, Ran Cheng, Kyle L. Seyler, Ding Zhong, Emma Schmidgall, Michael A. McGuire, David H. Cobden, Wang Yao, Di Xiao, Pablo Jarillo-Herrero and Xiaodong Xu</w:t>
      </w:r>
      <w:r>
        <w:t>.</w:t>
      </w:r>
      <w:r w:rsidRPr="00E918DB">
        <w:t xml:space="preserve"> Layer-dependent ferromagnetism in a van der Waals crystal down to the monolayer limit. </w:t>
      </w:r>
      <w:r w:rsidRPr="00E918DB">
        <w:rPr>
          <w:i/>
        </w:rPr>
        <w:t>Nature</w:t>
      </w:r>
      <w:r w:rsidRPr="00E918DB">
        <w:t xml:space="preserve"> </w:t>
      </w:r>
      <w:r w:rsidRPr="00E918DB">
        <w:rPr>
          <w:b/>
        </w:rPr>
        <w:t>546</w:t>
      </w:r>
      <w:r w:rsidRPr="00E918DB">
        <w:t>, 270-273 (2017).</w:t>
      </w:r>
    </w:p>
    <w:p w14:paraId="335668FC" w14:textId="77777777" w:rsidR="00731722" w:rsidRDefault="00731722" w:rsidP="00731722">
      <w:pPr>
        <w:pStyle w:val="EndNoteBibliography"/>
        <w:ind w:left="720" w:hanging="720"/>
      </w:pPr>
      <w:r>
        <w:t>6</w:t>
      </w:r>
      <w:r>
        <w:tab/>
      </w:r>
      <w:r w:rsidRPr="00656E6E">
        <w:t>Xingzhi</w:t>
      </w:r>
      <w:r>
        <w:t xml:space="preserve"> </w:t>
      </w:r>
      <w:r w:rsidRPr="00656E6E">
        <w:t>Wang, Kezhao Du, Yu Yang Fredrik Liu, Peng Hu, Jun Zhang, Qing Zhang, Man Hon Samuel Owen, Xin Lu, Chee Kwan Gan, Pinaki Sengupta, Christian Kloc and Qihua Xiong. Raman spectroscopy of atomically thin two-dimensional magnetic iron phosphorus trisulfide (FePS</w:t>
      </w:r>
      <w:r w:rsidRPr="00E62A04">
        <w:rPr>
          <w:vertAlign w:val="subscript"/>
        </w:rPr>
        <w:t>3</w:t>
      </w:r>
      <w:r w:rsidRPr="00656E6E">
        <w:t xml:space="preserve">) crystals. </w:t>
      </w:r>
      <w:r w:rsidRPr="00E62A04">
        <w:rPr>
          <w:i/>
        </w:rPr>
        <w:t>2D Materials</w:t>
      </w:r>
      <w:r w:rsidRPr="00656E6E">
        <w:t xml:space="preserve"> </w:t>
      </w:r>
      <w:r w:rsidRPr="00E62A04">
        <w:rPr>
          <w:b/>
        </w:rPr>
        <w:t>3</w:t>
      </w:r>
      <w:r w:rsidRPr="00656E6E">
        <w:t>, 031009 (2016).</w:t>
      </w:r>
    </w:p>
    <w:p w14:paraId="15065907" w14:textId="77777777" w:rsidR="00731722" w:rsidRDefault="00731722" w:rsidP="00731722">
      <w:pPr>
        <w:pStyle w:val="EndNoteBibliography"/>
        <w:ind w:left="720" w:hanging="720"/>
      </w:pPr>
      <w:r>
        <w:t>7</w:t>
      </w:r>
      <w:r w:rsidRPr="00E918DB">
        <w:tab/>
      </w:r>
      <w:r w:rsidRPr="0039320C">
        <w:t>Cheng Gong, Lin Li, Zhenglu Li, Huiwen Ji, Alex Stern, Yang Xia, Ting Cao, Wei Bao, Chenzhe Wang, Yuan Wang, Z. Q. Qiu, R. J. Cava, Steven G. Louie, Jing Xia and Xiang Zhang</w:t>
      </w:r>
      <w:r>
        <w:t>.</w:t>
      </w:r>
      <w:r w:rsidRPr="0039320C">
        <w:t xml:space="preserve"> </w:t>
      </w:r>
      <w:r w:rsidRPr="00E918DB">
        <w:t xml:space="preserve">Discovery of intrinsic ferromagnetism in two-dimensional van der Waals crystals. </w:t>
      </w:r>
      <w:r w:rsidRPr="00E918DB">
        <w:rPr>
          <w:i/>
        </w:rPr>
        <w:t>Nature</w:t>
      </w:r>
      <w:r w:rsidRPr="00E918DB">
        <w:t xml:space="preserve"> </w:t>
      </w:r>
      <w:r w:rsidRPr="00E918DB">
        <w:rPr>
          <w:b/>
        </w:rPr>
        <w:t>546</w:t>
      </w:r>
      <w:r w:rsidRPr="00E918DB">
        <w:t>, 265-269 (2017).</w:t>
      </w:r>
    </w:p>
    <w:p w14:paraId="2F920DFA" w14:textId="77777777" w:rsidR="00731722" w:rsidRDefault="00731722" w:rsidP="00731722">
      <w:pPr>
        <w:pStyle w:val="EndNoteBibliography"/>
        <w:ind w:left="720" w:hanging="720"/>
      </w:pPr>
      <w:r>
        <w:t>8</w:t>
      </w:r>
      <w:r>
        <w:tab/>
      </w:r>
      <w:r w:rsidRPr="00935FC6">
        <w:t xml:space="preserve">Ke-zhao Du, Xing-zhi Wang, Yang Liu, Peng Hu, M. Iqbal Bakti Utama, Chee Kwan Gan, Qihua Xiong, Christian Kloc. Weak van der Waals stacking, wide-range band gap, and Raman study on ultrathin layers of metal phosphorus trichalcogenides. </w:t>
      </w:r>
      <w:r w:rsidRPr="00E62A04">
        <w:rPr>
          <w:i/>
        </w:rPr>
        <w:t>ACS nano</w:t>
      </w:r>
      <w:r w:rsidRPr="00935FC6">
        <w:t xml:space="preserve"> </w:t>
      </w:r>
      <w:r w:rsidRPr="00E62A04">
        <w:rPr>
          <w:b/>
        </w:rPr>
        <w:t>10</w:t>
      </w:r>
      <w:r w:rsidRPr="00935FC6">
        <w:t>, 1738-1743 (2016).</w:t>
      </w:r>
    </w:p>
    <w:p w14:paraId="112EFEA6" w14:textId="77777777" w:rsidR="00731722" w:rsidRPr="00E918DB" w:rsidRDefault="00731722" w:rsidP="00731722">
      <w:pPr>
        <w:pStyle w:val="EndNoteBibliography"/>
        <w:ind w:left="720" w:hanging="720"/>
      </w:pPr>
      <w:r>
        <w:t>9</w:t>
      </w:r>
      <w:r w:rsidRPr="00E918DB">
        <w:tab/>
      </w:r>
      <w:r w:rsidRPr="00532E81">
        <w:t>John Michael Kosterlitz and David James Thouless</w:t>
      </w:r>
      <w:r w:rsidRPr="00E918DB">
        <w:t xml:space="preserve">. Ordering, metastability and phase transitions in two-dimensional systems. </w:t>
      </w:r>
      <w:r w:rsidRPr="00E918DB">
        <w:rPr>
          <w:i/>
        </w:rPr>
        <w:t>Journal of Physics C: Solid State Physics</w:t>
      </w:r>
      <w:r w:rsidRPr="00E918DB">
        <w:t xml:space="preserve"> </w:t>
      </w:r>
      <w:r w:rsidRPr="00E918DB">
        <w:rPr>
          <w:b/>
        </w:rPr>
        <w:t>6</w:t>
      </w:r>
      <w:r w:rsidRPr="00E918DB">
        <w:t>, 1181 (1973).</w:t>
      </w:r>
    </w:p>
    <w:p w14:paraId="52EBDD14" w14:textId="77777777" w:rsidR="00731722" w:rsidRPr="00E918DB" w:rsidRDefault="00731722" w:rsidP="00731722">
      <w:pPr>
        <w:pStyle w:val="EndNoteBibliography"/>
        <w:ind w:left="720" w:hanging="720"/>
      </w:pPr>
      <w:r>
        <w:t>10</w:t>
      </w:r>
      <w:r w:rsidRPr="00E918DB">
        <w:tab/>
      </w:r>
      <w:r w:rsidRPr="00F94CB6">
        <w:t>Pierre Clade, Changhyun Ryu, Anand Ramanathan, Kristian H</w:t>
      </w:r>
      <w:r>
        <w:t>elmerson and William D Phillips.</w:t>
      </w:r>
      <w:r w:rsidRPr="00E918DB">
        <w:t xml:space="preserve"> Observation of a 2D Bose gas: from thermal to quasicondensate to superfluid. </w:t>
      </w:r>
      <w:r w:rsidRPr="00E918DB">
        <w:rPr>
          <w:i/>
        </w:rPr>
        <w:t>Physical review letters</w:t>
      </w:r>
      <w:r w:rsidRPr="00E918DB">
        <w:t xml:space="preserve"> </w:t>
      </w:r>
      <w:r w:rsidRPr="00E918DB">
        <w:rPr>
          <w:b/>
        </w:rPr>
        <w:t>102</w:t>
      </w:r>
      <w:r w:rsidRPr="00E918DB">
        <w:t>, 170401 (2009).</w:t>
      </w:r>
    </w:p>
    <w:p w14:paraId="3D8D19A3" w14:textId="77777777" w:rsidR="00731722" w:rsidRPr="00E918DB" w:rsidRDefault="00731722" w:rsidP="00731722">
      <w:pPr>
        <w:pStyle w:val="EndNoteBibliography"/>
        <w:ind w:left="720" w:hanging="720"/>
      </w:pPr>
      <w:r>
        <w:t>11</w:t>
      </w:r>
      <w:r w:rsidRPr="00E918DB">
        <w:tab/>
      </w:r>
      <w:r>
        <w:t>Tapio Petteri Simula and</w:t>
      </w:r>
      <w:r w:rsidRPr="00AD31A2">
        <w:t xml:space="preserve"> P. B. Blakie.</w:t>
      </w:r>
      <w:r w:rsidRPr="00E918DB">
        <w:t xml:space="preserve"> Thermal activation of vortex-antivortex pairs in quasi-two-dimensional Bose-Einstein condensates. </w:t>
      </w:r>
      <w:r w:rsidRPr="00E918DB">
        <w:rPr>
          <w:i/>
        </w:rPr>
        <w:t>Physical review letters</w:t>
      </w:r>
      <w:r w:rsidRPr="00E918DB">
        <w:t xml:space="preserve"> </w:t>
      </w:r>
      <w:r w:rsidRPr="00E918DB">
        <w:rPr>
          <w:b/>
        </w:rPr>
        <w:t>96</w:t>
      </w:r>
      <w:r w:rsidRPr="00E918DB">
        <w:t>, 020404 (2006).</w:t>
      </w:r>
    </w:p>
    <w:p w14:paraId="691D6618" w14:textId="77777777" w:rsidR="00731722" w:rsidRPr="00E918DB" w:rsidRDefault="00731722" w:rsidP="00731722">
      <w:pPr>
        <w:pStyle w:val="EndNoteBibliography"/>
        <w:ind w:left="720" w:hanging="720"/>
      </w:pPr>
      <w:r>
        <w:t>12</w:t>
      </w:r>
      <w:r w:rsidRPr="00E918DB">
        <w:tab/>
      </w:r>
      <w:r w:rsidRPr="00B20351">
        <w:t>Gianni Blatter, Mikhail V Feigel'man, Vadim B Geshkenbein, Anato</w:t>
      </w:r>
      <w:r>
        <w:t xml:space="preserve">ly I Larkin  </w:t>
      </w:r>
      <w:r>
        <w:lastRenderedPageBreak/>
        <w:t>and Valerii M Vinokur.</w:t>
      </w:r>
      <w:r w:rsidRPr="00E918DB">
        <w:t xml:space="preserve"> Vortices in high-temperature superconductors. </w:t>
      </w:r>
      <w:r w:rsidRPr="00E918DB">
        <w:rPr>
          <w:i/>
        </w:rPr>
        <w:t>Reviews of modern physics</w:t>
      </w:r>
      <w:r w:rsidRPr="00E918DB">
        <w:t xml:space="preserve"> </w:t>
      </w:r>
      <w:r w:rsidRPr="00E918DB">
        <w:rPr>
          <w:b/>
        </w:rPr>
        <w:t>66</w:t>
      </w:r>
      <w:r w:rsidRPr="00E918DB">
        <w:t>, 1125 (1994).</w:t>
      </w:r>
    </w:p>
    <w:p w14:paraId="27E2856E" w14:textId="77777777" w:rsidR="00731722" w:rsidRPr="00E918DB" w:rsidRDefault="00731722" w:rsidP="00731722">
      <w:pPr>
        <w:pStyle w:val="EndNoteBibliography"/>
        <w:ind w:left="720" w:hanging="720"/>
      </w:pPr>
      <w:r>
        <w:t>13</w:t>
      </w:r>
      <w:r w:rsidRPr="00E918DB">
        <w:tab/>
      </w:r>
      <w:r w:rsidRPr="00E664FC">
        <w:t>Soonmin Kang, Kangwon Kim, Beom Hyun Kim, Jonghyeon Kim, Kyung Ik Sim, Jae-Ung Lee, Sungmin Lee, Kisoo Park, Seokhwan Yun, Taehun Kim, Abhishek Nag, Andrew Walters, Mirian Garcia-Fernandez, Jiemin Li, Laurent Chapon, Ke-Jin Zhou, Young-Woo Son, Jae Hoon Kim,</w:t>
      </w:r>
      <w:r>
        <w:t xml:space="preserve"> Hyeonsik Cheong and Je-Geun Park.</w:t>
      </w:r>
      <w:r w:rsidRPr="00E918DB">
        <w:t xml:space="preserve"> Coherent many-body exciton in van der Waals antiferromagnet NiPS</w:t>
      </w:r>
      <w:r w:rsidRPr="00912A10">
        <w:rPr>
          <w:vertAlign w:val="subscript"/>
        </w:rPr>
        <w:t>3</w:t>
      </w:r>
      <w:r w:rsidRPr="00E918DB">
        <w:t xml:space="preserve">. </w:t>
      </w:r>
      <w:r w:rsidRPr="00E918DB">
        <w:rPr>
          <w:i/>
        </w:rPr>
        <w:t>Nature</w:t>
      </w:r>
      <w:r w:rsidRPr="00E918DB">
        <w:t xml:space="preserve"> </w:t>
      </w:r>
      <w:r w:rsidRPr="00E918DB">
        <w:rPr>
          <w:b/>
        </w:rPr>
        <w:t>583</w:t>
      </w:r>
      <w:r w:rsidRPr="00E918DB">
        <w:t>, 785-789 (2020).</w:t>
      </w:r>
    </w:p>
    <w:p w14:paraId="38259737" w14:textId="77777777" w:rsidR="00731722" w:rsidRPr="00E918DB" w:rsidRDefault="00731722" w:rsidP="00731722">
      <w:pPr>
        <w:pStyle w:val="EndNoteBibliography"/>
        <w:ind w:left="720" w:hanging="720"/>
      </w:pPr>
      <w:r>
        <w:t>14</w:t>
      </w:r>
      <w:r w:rsidRPr="00E918DB">
        <w:tab/>
      </w:r>
      <w:r w:rsidRPr="00150EAA">
        <w:t>Sheng Liu, Andrés Granados del Águila, Dhiman Bhowmick, Chee Kwan Gan, T. Thu Ha Do, M. A. Prosnikov, David Sedmidubský, Zdenek Sofer, Peter C. M. Christianen, Pinaki Sengupta, and Qihua Xiong</w:t>
      </w:r>
      <w:r>
        <w:t>.</w:t>
      </w:r>
      <w:r w:rsidRPr="00E918DB">
        <w:t xml:space="preserve"> Direct observation of magnon-phonon strong coupling in two-dimensional antiferromagnet at high magnetic fields. </w:t>
      </w:r>
      <w:r w:rsidRPr="00E918DB">
        <w:rPr>
          <w:i/>
        </w:rPr>
        <w:t>Physical Review Letters</w:t>
      </w:r>
      <w:r w:rsidRPr="00E918DB">
        <w:t xml:space="preserve"> </w:t>
      </w:r>
      <w:r w:rsidRPr="00E918DB">
        <w:rPr>
          <w:b/>
        </w:rPr>
        <w:t>127</w:t>
      </w:r>
      <w:r w:rsidRPr="00E918DB">
        <w:t>, 097401 (2021).</w:t>
      </w:r>
    </w:p>
    <w:p w14:paraId="1526F30C" w14:textId="77777777" w:rsidR="00731722" w:rsidRPr="00E918DB" w:rsidRDefault="00731722" w:rsidP="00731722">
      <w:pPr>
        <w:pStyle w:val="EndNoteBibliography"/>
        <w:ind w:left="720" w:hanging="720"/>
      </w:pPr>
      <w:r>
        <w:t>15</w:t>
      </w:r>
      <w:r w:rsidRPr="00E918DB">
        <w:tab/>
      </w:r>
      <w:r w:rsidRPr="006B7ACA">
        <w:t>Guangyi Chen, Shaomian Qi, Jianqiao Liu, Di Chen, Jiongjie Wang, Shili Yan, Yu Zhang, Shimin Cao, Ming Lu, Shibing Tian, Kangyao Chen, Peng Yu, Zheng Liu, X. C. Xie, Jiang Xiao, Ry</w:t>
      </w:r>
      <w:r>
        <w:t>uichi Shindou and Jian-Hao Chen.</w:t>
      </w:r>
      <w:r w:rsidRPr="00E918DB">
        <w:t xml:space="preserve"> Electrically switchable van der Waals magnon valves. </w:t>
      </w:r>
      <w:r w:rsidRPr="00E918DB">
        <w:rPr>
          <w:i/>
        </w:rPr>
        <w:t>Nature communications</w:t>
      </w:r>
      <w:r w:rsidRPr="00E918DB">
        <w:t xml:space="preserve"> </w:t>
      </w:r>
      <w:r w:rsidRPr="00E918DB">
        <w:rPr>
          <w:b/>
        </w:rPr>
        <w:t>12</w:t>
      </w:r>
      <w:r w:rsidRPr="00E918DB">
        <w:t>, 1-5 (2021).</w:t>
      </w:r>
    </w:p>
    <w:p w14:paraId="1246D393" w14:textId="77777777" w:rsidR="00731722" w:rsidRPr="00E918DB" w:rsidRDefault="00731722" w:rsidP="00731722">
      <w:pPr>
        <w:pStyle w:val="EndNoteBibliography"/>
        <w:ind w:left="720" w:hanging="720"/>
      </w:pPr>
      <w:r>
        <w:t>16</w:t>
      </w:r>
      <w:r w:rsidRPr="00E918DB">
        <w:tab/>
      </w:r>
      <w:r w:rsidRPr="00C8328D">
        <w:t>Xue Jiang, Qinxi Liu, Jianpei Xing, Nanshu Liu, Yu Guo, Zhifeng Liu, and Jijun Zhao</w:t>
      </w:r>
      <w:r>
        <w:t>.</w:t>
      </w:r>
      <w:r w:rsidRPr="00C8328D">
        <w:t xml:space="preserve"> </w:t>
      </w:r>
      <w:r w:rsidRPr="00E918DB">
        <w:t xml:space="preserve">Recent progress on 2D magnets: Fundamental mechanism, structural design and modification. </w:t>
      </w:r>
      <w:r w:rsidRPr="00E918DB">
        <w:rPr>
          <w:i/>
        </w:rPr>
        <w:t>Applied Physics Reviews</w:t>
      </w:r>
      <w:r w:rsidRPr="00E918DB">
        <w:t xml:space="preserve"> </w:t>
      </w:r>
      <w:r w:rsidRPr="00E918DB">
        <w:rPr>
          <w:b/>
        </w:rPr>
        <w:t>8</w:t>
      </w:r>
      <w:r w:rsidRPr="00E918DB">
        <w:t>, 031305 (2021).</w:t>
      </w:r>
    </w:p>
    <w:p w14:paraId="422F7B6E" w14:textId="77777777" w:rsidR="00731722" w:rsidRPr="00E918DB" w:rsidRDefault="00731722" w:rsidP="00731722">
      <w:pPr>
        <w:pStyle w:val="EndNoteBibliography"/>
        <w:ind w:left="720" w:hanging="720"/>
      </w:pPr>
      <w:r>
        <w:t>17</w:t>
      </w:r>
      <w:r w:rsidRPr="00E918DB">
        <w:tab/>
      </w:r>
      <w:r w:rsidRPr="00BC2861">
        <w:t>Sharidya Rahman, Juan F. Torres, Ahmed Raza Khan, and Yuerui Lu</w:t>
      </w:r>
      <w:r>
        <w:t>.</w:t>
      </w:r>
      <w:r w:rsidRPr="00E918DB">
        <w:t xml:space="preserve"> Recent Developments in van der Waals Antiferromagnetic 2D Materials: Synthesis, Characterization, and Device Implementation. </w:t>
      </w:r>
      <w:r w:rsidRPr="00E918DB">
        <w:rPr>
          <w:i/>
        </w:rPr>
        <w:t>ACS nano</w:t>
      </w:r>
      <w:r w:rsidRPr="00555B9E">
        <w:t xml:space="preserve"> </w:t>
      </w:r>
      <w:r w:rsidRPr="00555B9E">
        <w:rPr>
          <w:b/>
        </w:rPr>
        <w:t>15</w:t>
      </w:r>
      <w:r w:rsidRPr="00555B9E">
        <w:t xml:space="preserve">, 17175–17213 </w:t>
      </w:r>
      <w:r w:rsidRPr="00E918DB">
        <w:t>(2021).</w:t>
      </w:r>
    </w:p>
    <w:p w14:paraId="329EFA50" w14:textId="77777777" w:rsidR="00731722" w:rsidRPr="00E918DB" w:rsidRDefault="00731722" w:rsidP="00731722">
      <w:pPr>
        <w:pStyle w:val="EndNoteBibliography"/>
        <w:ind w:left="720" w:hanging="720"/>
      </w:pPr>
      <w:r>
        <w:t>18</w:t>
      </w:r>
      <w:r w:rsidRPr="00E918DB">
        <w:rPr>
          <w:rFonts w:hint="eastAsia"/>
        </w:rPr>
        <w:tab/>
      </w:r>
      <w:r w:rsidRPr="00441EC3">
        <w:t>Michael A. Susner,</w:t>
      </w:r>
      <w:r>
        <w:t xml:space="preserve"> </w:t>
      </w:r>
      <w:r w:rsidRPr="00441EC3">
        <w:t>Marius Chyasnavichyus,</w:t>
      </w:r>
      <w:r>
        <w:t xml:space="preserve"> </w:t>
      </w:r>
      <w:r w:rsidRPr="00441EC3">
        <w:t>Michael A. McGuire,</w:t>
      </w:r>
      <w:r>
        <w:t xml:space="preserve"> </w:t>
      </w:r>
      <w:r w:rsidRPr="00441EC3">
        <w:t>Panchapakesan Ganesh</w:t>
      </w:r>
      <w:r>
        <w:t xml:space="preserve"> and </w:t>
      </w:r>
      <w:r w:rsidRPr="00441EC3">
        <w:t>Petro Maksymovych</w:t>
      </w:r>
      <w:r>
        <w:t>.</w:t>
      </w:r>
      <w:r w:rsidRPr="00E918DB">
        <w:rPr>
          <w:rFonts w:hint="eastAsia"/>
        </w:rPr>
        <w:t xml:space="preserve"> Metal thio</w:t>
      </w:r>
      <w:r w:rsidRPr="00E918DB">
        <w:rPr>
          <w:rFonts w:hint="eastAsia"/>
        </w:rPr>
        <w:t>‐</w:t>
      </w:r>
      <w:r w:rsidRPr="00E918DB">
        <w:rPr>
          <w:rFonts w:hint="eastAsia"/>
        </w:rPr>
        <w:t xml:space="preserve">and selenophosphates as multifunctional van der Waals layered materials. </w:t>
      </w:r>
      <w:r w:rsidRPr="00E62A04">
        <w:rPr>
          <w:rFonts w:hint="eastAsia"/>
          <w:i/>
        </w:rPr>
        <w:t>Advanced Materials</w:t>
      </w:r>
      <w:r w:rsidRPr="00E918DB">
        <w:rPr>
          <w:rFonts w:hint="eastAsia"/>
        </w:rPr>
        <w:t xml:space="preserve"> </w:t>
      </w:r>
      <w:r w:rsidRPr="00E62A04">
        <w:rPr>
          <w:rFonts w:hint="eastAsia"/>
          <w:b/>
        </w:rPr>
        <w:t>29</w:t>
      </w:r>
      <w:r w:rsidRPr="00E918DB">
        <w:rPr>
          <w:rFonts w:hint="eastAsia"/>
        </w:rPr>
        <w:t>, 1602852 (2017).</w:t>
      </w:r>
    </w:p>
    <w:p w14:paraId="17F59041" w14:textId="77777777" w:rsidR="00731722" w:rsidRPr="00E918DB" w:rsidRDefault="00731722" w:rsidP="00731722">
      <w:pPr>
        <w:pStyle w:val="EndNoteBibliography"/>
        <w:ind w:left="720" w:hanging="720"/>
      </w:pPr>
      <w:r>
        <w:t>19</w:t>
      </w:r>
      <w:r w:rsidRPr="00E918DB">
        <w:tab/>
      </w:r>
      <w:r w:rsidRPr="006A73D4">
        <w:t>M. Bernasconi, G. L. Marra, G. Benedek, L. Miglio, M. Jouanne, C. Julien, M. Scagliotti, and M. Balkanski</w:t>
      </w:r>
      <w:r>
        <w:t>. Lattice dynamics of layered MPX</w:t>
      </w:r>
      <w:r w:rsidRPr="00912A10">
        <w:rPr>
          <w:vertAlign w:val="subscript"/>
        </w:rPr>
        <w:t>3</w:t>
      </w:r>
      <w:r w:rsidRPr="00E918DB">
        <w:t xml:space="preserve"> (M= Mn, Fe, Ni, Zn; X= S, Se) compounds. </w:t>
      </w:r>
      <w:r w:rsidRPr="00E918DB">
        <w:rPr>
          <w:i/>
        </w:rPr>
        <w:t>Physical Review B</w:t>
      </w:r>
      <w:r w:rsidRPr="00E918DB">
        <w:t xml:space="preserve"> </w:t>
      </w:r>
      <w:r w:rsidRPr="00E918DB">
        <w:rPr>
          <w:b/>
        </w:rPr>
        <w:t>38</w:t>
      </w:r>
      <w:r w:rsidRPr="00E918DB">
        <w:t>, 12089 (1988).</w:t>
      </w:r>
    </w:p>
    <w:p w14:paraId="42ABC223" w14:textId="77777777" w:rsidR="00731722" w:rsidRPr="00E918DB" w:rsidRDefault="00731722" w:rsidP="00731722">
      <w:pPr>
        <w:pStyle w:val="EndNoteBibliography"/>
        <w:ind w:left="720" w:hanging="720"/>
      </w:pPr>
      <w:r>
        <w:t>20</w:t>
      </w:r>
      <w:r w:rsidRPr="00E918DB">
        <w:tab/>
      </w:r>
      <w:r w:rsidRPr="006A73D4">
        <w:t>Kangwon Kim, Soo Yeon Lim, Jae-Ung Lee, Sungmin Lee, Tae Yun Kim, Kisoo Park, Gun Sang Jeon, Cheol-Hwan Park, Je-Geun Park and Hyeonsik Cheong</w:t>
      </w:r>
      <w:r>
        <w:t>.</w:t>
      </w:r>
      <w:r w:rsidRPr="00E918DB">
        <w:t xml:space="preserve"> Suppression of magnetic ordering in XXZ-type a</w:t>
      </w:r>
      <w:r>
        <w:t>ntiferromagnetic monolayer NiPS</w:t>
      </w:r>
      <w:r w:rsidRPr="00912A10">
        <w:rPr>
          <w:vertAlign w:val="subscript"/>
        </w:rPr>
        <w:t>3</w:t>
      </w:r>
      <w:r w:rsidRPr="00E918DB">
        <w:t xml:space="preserve">. </w:t>
      </w:r>
      <w:r w:rsidRPr="00E918DB">
        <w:rPr>
          <w:i/>
        </w:rPr>
        <w:t>Nature communications</w:t>
      </w:r>
      <w:r w:rsidRPr="00E918DB">
        <w:t xml:space="preserve"> </w:t>
      </w:r>
      <w:r w:rsidRPr="00E918DB">
        <w:rPr>
          <w:b/>
        </w:rPr>
        <w:t>10</w:t>
      </w:r>
      <w:r w:rsidRPr="00E918DB">
        <w:t>, 1-9 (2019).</w:t>
      </w:r>
    </w:p>
    <w:p w14:paraId="52439F37" w14:textId="77777777" w:rsidR="00731722" w:rsidRDefault="00731722" w:rsidP="00731722">
      <w:pPr>
        <w:pStyle w:val="EndNoteBibliography"/>
        <w:ind w:left="720" w:hanging="720"/>
      </w:pPr>
      <w:r>
        <w:t>21</w:t>
      </w:r>
      <w:r w:rsidRPr="00E918DB">
        <w:tab/>
      </w:r>
      <w:r w:rsidRPr="00405207">
        <w:t xml:space="preserve">Kyle Hwangbo, Qi Zhang, Qianni Jiang, Yong Wang, Jordan Fonseca, Chong Wang, Geoffrey M. Diederich, Daniel R. Gamelin, Di Xiao, Jiun-Haw Chu, Wang Yao </w:t>
      </w:r>
      <w:r>
        <w:t>and</w:t>
      </w:r>
      <w:r w:rsidRPr="00405207">
        <w:t xml:space="preserve"> Xiaodong Xu</w:t>
      </w:r>
      <w:r>
        <w:t>.</w:t>
      </w:r>
      <w:r w:rsidRPr="00405207">
        <w:t xml:space="preserve"> </w:t>
      </w:r>
      <w:r w:rsidRPr="00E918DB">
        <w:t xml:space="preserve">Highly anisotropic excitons and multiple phonon bound states in a van der Waals antiferromagnetic insulator. </w:t>
      </w:r>
      <w:r w:rsidRPr="00E918DB">
        <w:rPr>
          <w:i/>
        </w:rPr>
        <w:t>Nature Nanotechnology</w:t>
      </w:r>
      <w:r w:rsidRPr="00E918DB">
        <w:t xml:space="preserve"> </w:t>
      </w:r>
      <w:r w:rsidRPr="00E918DB">
        <w:rPr>
          <w:b/>
        </w:rPr>
        <w:t>16</w:t>
      </w:r>
      <w:r w:rsidRPr="00E918DB">
        <w:t>, 655-660 (2021).</w:t>
      </w:r>
    </w:p>
    <w:p w14:paraId="073FED68" w14:textId="77777777" w:rsidR="00731722" w:rsidRDefault="00731722" w:rsidP="00731722">
      <w:pPr>
        <w:pStyle w:val="EndNoteBibliography"/>
        <w:ind w:left="720" w:hanging="720"/>
      </w:pPr>
      <w:r>
        <w:t xml:space="preserve">22 </w:t>
      </w:r>
      <w:r>
        <w:tab/>
        <w:t>Qiye Liu, Le Wang, Ying Fu,</w:t>
      </w:r>
      <w:r w:rsidRPr="00D6687E">
        <w:t xml:space="preserve"> Xi Zhang, Lianglong Huang, Huimin Su, Junhao Lin, Xiaobin Chen, Dapeng Yu, Xiaodong Cui, Jia-Wei Mei, and Jun-Feng Dai</w:t>
      </w:r>
      <w:r w:rsidRPr="00D6687E">
        <w:rPr>
          <w:i/>
        </w:rPr>
        <w:t>.</w:t>
      </w:r>
      <w:r w:rsidRPr="00D6687E">
        <w:t xml:space="preserve"> </w:t>
      </w:r>
      <w:r w:rsidRPr="00D6687E">
        <w:lastRenderedPageBreak/>
        <w:t>Magnetic order in XY-type a</w:t>
      </w:r>
      <w:r>
        <w:t>ntiferromagnetic monolayer CoPS</w:t>
      </w:r>
      <w:r w:rsidRPr="00E62A04">
        <w:rPr>
          <w:vertAlign w:val="subscript"/>
        </w:rPr>
        <w:t>3</w:t>
      </w:r>
      <w:r w:rsidRPr="00D6687E">
        <w:t xml:space="preserve"> revealed by Raman spectroscopy. </w:t>
      </w:r>
      <w:r w:rsidRPr="00D6687E">
        <w:rPr>
          <w:i/>
        </w:rPr>
        <w:t>Physical Review B</w:t>
      </w:r>
      <w:r w:rsidRPr="00D6687E">
        <w:t xml:space="preserve"> </w:t>
      </w:r>
      <w:r w:rsidRPr="00D6687E">
        <w:rPr>
          <w:b/>
        </w:rPr>
        <w:t>103</w:t>
      </w:r>
      <w:r w:rsidRPr="00D6687E">
        <w:t>, 235411 (2021).</w:t>
      </w:r>
    </w:p>
    <w:p w14:paraId="3A835BE4" w14:textId="77777777" w:rsidR="00731722" w:rsidRPr="00E918DB" w:rsidRDefault="00731722" w:rsidP="00731722">
      <w:pPr>
        <w:pStyle w:val="EndNoteBibliography"/>
        <w:ind w:left="720" w:hanging="720"/>
      </w:pPr>
      <w:r>
        <w:t>23</w:t>
      </w:r>
      <w:r w:rsidRPr="00E918DB">
        <w:tab/>
      </w:r>
      <w:r w:rsidRPr="000E0CAB">
        <w:t>Nikhil Sivadas, Matthew W. Daniels, Robert H. Swendsen, Satoshi Okamoto, and Di Xiao</w:t>
      </w:r>
      <w:r w:rsidRPr="00E918DB">
        <w:t xml:space="preserve">. Magnetic ground state of semiconducting transition-metal trichalcogenide monolayers. </w:t>
      </w:r>
      <w:r w:rsidRPr="00E918DB">
        <w:rPr>
          <w:i/>
        </w:rPr>
        <w:t>Physical Review B</w:t>
      </w:r>
      <w:r w:rsidRPr="00E918DB">
        <w:t xml:space="preserve"> </w:t>
      </w:r>
      <w:r w:rsidRPr="00E918DB">
        <w:rPr>
          <w:b/>
        </w:rPr>
        <w:t>91</w:t>
      </w:r>
      <w:r w:rsidRPr="00E918DB">
        <w:t>, 235425 (2015).</w:t>
      </w:r>
    </w:p>
    <w:p w14:paraId="5C68FAA4" w14:textId="77777777" w:rsidR="00731722" w:rsidRDefault="00731722" w:rsidP="00731722">
      <w:pPr>
        <w:pStyle w:val="EndNoteBibliography"/>
        <w:ind w:left="720" w:hanging="720"/>
      </w:pPr>
      <w:r>
        <w:t>24</w:t>
      </w:r>
      <w:r w:rsidRPr="00E918DB">
        <w:tab/>
      </w:r>
      <w:r w:rsidRPr="00E03298">
        <w:t>Tae Yun Kim and Cheol-Hwan Park</w:t>
      </w:r>
      <w:r>
        <w:t>.</w:t>
      </w:r>
      <w:r w:rsidRPr="00E918DB">
        <w:t xml:space="preserve"> Magnetic Anisotropy and Magnetic Ordering of Transition-Metal Phosphorus Trisulfides. </w:t>
      </w:r>
      <w:r w:rsidRPr="00E918DB">
        <w:rPr>
          <w:i/>
        </w:rPr>
        <w:t>Nano Letters</w:t>
      </w:r>
      <w:r w:rsidRPr="00E918DB">
        <w:t xml:space="preserve"> </w:t>
      </w:r>
      <w:r w:rsidRPr="00667B5A">
        <w:rPr>
          <w:b/>
        </w:rPr>
        <w:t>21</w:t>
      </w:r>
      <w:r>
        <w:rPr>
          <w:b/>
        </w:rPr>
        <w:t>,</w:t>
      </w:r>
      <w:r w:rsidRPr="00667B5A">
        <w:t xml:space="preserve"> 10114–10121 </w:t>
      </w:r>
      <w:r w:rsidRPr="00E918DB">
        <w:t>(2021).</w:t>
      </w:r>
    </w:p>
    <w:p w14:paraId="426443FD" w14:textId="77777777" w:rsidR="00731722" w:rsidRDefault="00731722" w:rsidP="00731722">
      <w:pPr>
        <w:pStyle w:val="EndNoteBibliography"/>
        <w:ind w:left="720" w:hanging="720"/>
      </w:pPr>
      <w:r>
        <w:t>25</w:t>
      </w:r>
      <w:r>
        <w:tab/>
      </w:r>
      <w:r w:rsidRPr="00D6687E">
        <w:t xml:space="preserve">Xingzhi Wang , Jun Cao, Zhengguang Lu, Arielle Cohen, Hikari Kitadai, Tianshu Li , Qishuo Tan, Matthew Wilson, Chun Hung Lui, Dmitry Smirnov , Sahar Sharifzadeh and Xi Ling. Spin-induced linear polarization of photoluminescence in antiferromagnetic van der Waals crystals. </w:t>
      </w:r>
      <w:r w:rsidRPr="00D6687E">
        <w:rPr>
          <w:i/>
        </w:rPr>
        <w:t>Nature Materials</w:t>
      </w:r>
      <w:r w:rsidRPr="00D6687E">
        <w:t xml:space="preserve"> </w:t>
      </w:r>
      <w:r w:rsidRPr="00D6687E">
        <w:rPr>
          <w:b/>
        </w:rPr>
        <w:t>20</w:t>
      </w:r>
      <w:r w:rsidRPr="00D6687E">
        <w:t>, 964-970 (2021).</w:t>
      </w:r>
    </w:p>
    <w:p w14:paraId="1B9115A8" w14:textId="77777777" w:rsidR="00731722" w:rsidRPr="00E918DB" w:rsidRDefault="00731722" w:rsidP="00731722">
      <w:pPr>
        <w:pStyle w:val="EndNoteBibliography"/>
        <w:ind w:left="720" w:hanging="720"/>
      </w:pPr>
      <w:r>
        <w:t>26</w:t>
      </w:r>
      <w:r w:rsidRPr="00E918DB">
        <w:tab/>
      </w:r>
      <w:r w:rsidRPr="00776039">
        <w:t>Shao-Yu Chen, Changxi Zheng, Michael S. Fuhrer, and Jun Yan. Helicity-Resolved Raman Scattering of MoS</w:t>
      </w:r>
      <w:r w:rsidRPr="00F96B0D">
        <w:rPr>
          <w:vertAlign w:val="subscript"/>
        </w:rPr>
        <w:t>2</w:t>
      </w:r>
      <w:r w:rsidRPr="00776039">
        <w:t>, MoSe</w:t>
      </w:r>
      <w:r w:rsidRPr="00F96B0D">
        <w:rPr>
          <w:vertAlign w:val="subscript"/>
        </w:rPr>
        <w:t>2</w:t>
      </w:r>
      <w:r w:rsidRPr="00776039">
        <w:t>, WS</w:t>
      </w:r>
      <w:r w:rsidRPr="00F96B0D">
        <w:rPr>
          <w:vertAlign w:val="subscript"/>
        </w:rPr>
        <w:t>2</w:t>
      </w:r>
      <w:r w:rsidRPr="00776039">
        <w:t>, and WSe</w:t>
      </w:r>
      <w:r w:rsidRPr="00F96B0D">
        <w:rPr>
          <w:vertAlign w:val="subscript"/>
        </w:rPr>
        <w:t>2</w:t>
      </w:r>
      <w:r w:rsidRPr="00776039">
        <w:t xml:space="preserve"> Atomic Layers. </w:t>
      </w:r>
      <w:r w:rsidRPr="00E918DB">
        <w:rPr>
          <w:i/>
        </w:rPr>
        <w:t>Nano Letters</w:t>
      </w:r>
      <w:r w:rsidRPr="00776039">
        <w:t xml:space="preserve"> </w:t>
      </w:r>
      <w:r w:rsidRPr="00776039">
        <w:rPr>
          <w:b/>
        </w:rPr>
        <w:t>15</w:t>
      </w:r>
      <w:r w:rsidRPr="00776039">
        <w:t>, 2526−2532 (2015).</w:t>
      </w:r>
    </w:p>
    <w:p w14:paraId="27F89238" w14:textId="77777777" w:rsidR="00731722" w:rsidRPr="00E918DB" w:rsidRDefault="00731722" w:rsidP="00731722">
      <w:pPr>
        <w:pStyle w:val="EndNoteBibliography"/>
        <w:ind w:left="720" w:hanging="720"/>
      </w:pPr>
      <w:r>
        <w:t>27</w:t>
      </w:r>
      <w:r w:rsidRPr="00E918DB">
        <w:tab/>
      </w:r>
      <w:r w:rsidRPr="00B37257">
        <w:t>D. Lançon, R. A. Ewings, T. Guidi, F. Formisano, and A. R. Wildes</w:t>
      </w:r>
      <w:r w:rsidRPr="00E918DB">
        <w:t>. Magnetic exchange parameters and anisotropy of the quasi-two-d</w:t>
      </w:r>
      <w:r>
        <w:t>imensional antiferromagnet NiPS</w:t>
      </w:r>
      <w:r w:rsidRPr="00912A10">
        <w:rPr>
          <w:vertAlign w:val="subscript"/>
        </w:rPr>
        <w:t>3</w:t>
      </w:r>
      <w:r w:rsidRPr="00E918DB">
        <w:t xml:space="preserve">. </w:t>
      </w:r>
      <w:r w:rsidRPr="00E918DB">
        <w:rPr>
          <w:i/>
        </w:rPr>
        <w:t>Physical Review B</w:t>
      </w:r>
      <w:r w:rsidRPr="00E918DB">
        <w:t xml:space="preserve"> </w:t>
      </w:r>
      <w:r w:rsidRPr="00E918DB">
        <w:rPr>
          <w:b/>
        </w:rPr>
        <w:t>98</w:t>
      </w:r>
      <w:r w:rsidRPr="00E918DB">
        <w:t>, 134414 (2018).</w:t>
      </w:r>
    </w:p>
    <w:p w14:paraId="060E2D10" w14:textId="77777777" w:rsidR="00731722" w:rsidRPr="00E918DB" w:rsidRDefault="00731722" w:rsidP="00731722">
      <w:pPr>
        <w:pStyle w:val="EndNoteBibliography"/>
        <w:ind w:left="720" w:hanging="720"/>
      </w:pPr>
      <w:r>
        <w:t>28</w:t>
      </w:r>
      <w:r w:rsidRPr="00E918DB">
        <w:tab/>
      </w:r>
      <w:r w:rsidRPr="00B37257">
        <w:t>Cheng-Tai Kuo, Michael Neumann, Karuppannan Balamurugan, Hyun Ju Park, Soonmin Kang, Hung Wei Shiu, Jin Hyoun Kang, Byung Hee Hong, Moonsup Han, Tae Won Noh and Je-Geun Park.</w:t>
      </w:r>
      <w:r w:rsidRPr="00E918DB">
        <w:t xml:space="preserve"> Exfoliation and Raman spectroscopic fingerprint of few-layer NiPS</w:t>
      </w:r>
      <w:r w:rsidRPr="00B37257">
        <w:rPr>
          <w:vertAlign w:val="subscript"/>
        </w:rPr>
        <w:t>3</w:t>
      </w:r>
      <w:r w:rsidRPr="00E918DB">
        <w:t xml:space="preserve"> van der Waals crystals. </w:t>
      </w:r>
      <w:r w:rsidRPr="00E918DB">
        <w:rPr>
          <w:i/>
        </w:rPr>
        <w:t xml:space="preserve">Scientific </w:t>
      </w:r>
      <w:r>
        <w:rPr>
          <w:i/>
        </w:rPr>
        <w:t>R</w:t>
      </w:r>
      <w:r w:rsidRPr="00E918DB">
        <w:rPr>
          <w:i/>
        </w:rPr>
        <w:t>eports</w:t>
      </w:r>
      <w:r w:rsidRPr="00E918DB">
        <w:t xml:space="preserve"> </w:t>
      </w:r>
      <w:r w:rsidRPr="00E918DB">
        <w:rPr>
          <w:b/>
        </w:rPr>
        <w:t>6</w:t>
      </w:r>
      <w:r w:rsidRPr="00E918DB">
        <w:t>, 1-10 (2016).</w:t>
      </w:r>
    </w:p>
    <w:p w14:paraId="68E3738F" w14:textId="77777777" w:rsidR="00731722" w:rsidRPr="00E918DB" w:rsidRDefault="00731722" w:rsidP="00731722">
      <w:pPr>
        <w:pStyle w:val="EndNoteBibliography"/>
        <w:ind w:left="720" w:hanging="720"/>
      </w:pPr>
      <w:r>
        <w:t>29</w:t>
      </w:r>
      <w:r w:rsidRPr="00E918DB">
        <w:tab/>
      </w:r>
      <w:r w:rsidRPr="00B37257">
        <w:t>S. Rosenblum, A. H. Francis, and R. Merlin</w:t>
      </w:r>
      <w:r>
        <w:t>.</w:t>
      </w:r>
      <w:r w:rsidRPr="00B37257">
        <w:t xml:space="preserve"> </w:t>
      </w:r>
      <w:r w:rsidRPr="00E918DB">
        <w:t>Two-magnon light scattering in t</w:t>
      </w:r>
      <w:r>
        <w:t>he layered antiferromagnet NiPS</w:t>
      </w:r>
      <w:r w:rsidRPr="00912A10">
        <w:rPr>
          <w:vertAlign w:val="subscript"/>
        </w:rPr>
        <w:t>3</w:t>
      </w:r>
      <w:r w:rsidRPr="00E918DB">
        <w:t xml:space="preserve">: spin-1/2-like anomalies in a spin-1 system. </w:t>
      </w:r>
      <w:r w:rsidRPr="00E918DB">
        <w:rPr>
          <w:i/>
        </w:rPr>
        <w:t>Physical Review B</w:t>
      </w:r>
      <w:r w:rsidRPr="00E918DB">
        <w:t xml:space="preserve"> </w:t>
      </w:r>
      <w:r w:rsidRPr="00E918DB">
        <w:rPr>
          <w:b/>
        </w:rPr>
        <w:t>49</w:t>
      </w:r>
      <w:r w:rsidRPr="00E918DB">
        <w:t>, 4352 (1994).</w:t>
      </w:r>
    </w:p>
    <w:p w14:paraId="78D5305A" w14:textId="77777777" w:rsidR="00731722" w:rsidRPr="00E918DB" w:rsidRDefault="00731722" w:rsidP="00731722">
      <w:pPr>
        <w:pStyle w:val="EndNoteBibliography"/>
        <w:ind w:left="720" w:hanging="720"/>
      </w:pPr>
      <w:r>
        <w:t>30</w:t>
      </w:r>
      <w:r w:rsidRPr="00E918DB">
        <w:tab/>
      </w:r>
      <w:r w:rsidRPr="00530486">
        <w:t>H. Chu, L. Zhao, A. de la Torre, T. Hogan, S. D. Wilson and D. Hsieh</w:t>
      </w:r>
      <w:r>
        <w:t>.</w:t>
      </w:r>
      <w:r w:rsidRPr="00530486">
        <w:t xml:space="preserve"> </w:t>
      </w:r>
      <w:r w:rsidRPr="00E918DB">
        <w:t xml:space="preserve">A charge density wave-like instability in a doped spin–orbit-assisted weak Mott insulator. </w:t>
      </w:r>
      <w:r w:rsidRPr="00E918DB">
        <w:rPr>
          <w:i/>
        </w:rPr>
        <w:t>Nature Materials</w:t>
      </w:r>
      <w:r w:rsidRPr="00E918DB">
        <w:t xml:space="preserve"> </w:t>
      </w:r>
      <w:r w:rsidRPr="00E918DB">
        <w:rPr>
          <w:b/>
        </w:rPr>
        <w:t>16</w:t>
      </w:r>
      <w:r w:rsidRPr="00E918DB">
        <w:t>, 200-203 (2017).</w:t>
      </w:r>
    </w:p>
    <w:p w14:paraId="25ACF31E" w14:textId="77777777" w:rsidR="00731722" w:rsidRPr="00E918DB" w:rsidRDefault="00731722" w:rsidP="00731722">
      <w:pPr>
        <w:pStyle w:val="EndNoteBibliography"/>
        <w:ind w:left="720" w:hanging="720"/>
      </w:pPr>
      <w:r>
        <w:t>31</w:t>
      </w:r>
      <w:r w:rsidRPr="00E918DB">
        <w:tab/>
      </w:r>
      <w:r w:rsidRPr="00530486">
        <w:t>Y. C. Tian, W. H. Zhang, F. S. Li, Y. L. Wu, Q. Wu, F. Sun, G. Y. Zhou, Lili Wang, Xucun Ma, Qi-Kun Xue, and Jimin Zhao</w:t>
      </w:r>
      <w:r>
        <w:t>.</w:t>
      </w:r>
      <w:r w:rsidRPr="00E918DB">
        <w:t xml:space="preserve"> Ultrafast dynamics evidence of high temperature superconductivity in</w:t>
      </w:r>
      <w:r>
        <w:t xml:space="preserve"> single unit cell FeSe on SrTiO</w:t>
      </w:r>
      <w:r w:rsidRPr="00912A10">
        <w:rPr>
          <w:vertAlign w:val="subscript"/>
        </w:rPr>
        <w:t>3</w:t>
      </w:r>
      <w:r w:rsidRPr="00E918DB">
        <w:t xml:space="preserve">. </w:t>
      </w:r>
      <w:r w:rsidRPr="00E918DB">
        <w:rPr>
          <w:i/>
        </w:rPr>
        <w:t>Physical Review Letters</w:t>
      </w:r>
      <w:r w:rsidRPr="00E918DB">
        <w:t xml:space="preserve"> </w:t>
      </w:r>
      <w:r w:rsidRPr="00E918DB">
        <w:rPr>
          <w:b/>
        </w:rPr>
        <w:t>116</w:t>
      </w:r>
      <w:r w:rsidRPr="00E918DB">
        <w:t>, 107001 (2016).</w:t>
      </w:r>
    </w:p>
    <w:p w14:paraId="76F79AA4" w14:textId="77777777" w:rsidR="00731722" w:rsidRPr="00E918DB" w:rsidRDefault="00731722" w:rsidP="00731722">
      <w:pPr>
        <w:pStyle w:val="EndNoteBibliography"/>
        <w:ind w:left="720" w:hanging="720"/>
      </w:pPr>
      <w:r>
        <w:t>32</w:t>
      </w:r>
      <w:r w:rsidRPr="00E918DB">
        <w:tab/>
      </w:r>
      <w:r w:rsidRPr="00530486">
        <w:t>Bheema Lingam Chittari, Youngju Park, Dongkyu Lee, Moonsup Han, Allan H. MacDonald, Euyheon Hwang, and Jeil Jung</w:t>
      </w:r>
      <w:r>
        <w:t>.</w:t>
      </w:r>
      <w:r w:rsidRPr="00E918DB">
        <w:t xml:space="preserve"> Electronic and magnet</w:t>
      </w:r>
      <w:r>
        <w:t>ic properties of single-layer MPX</w:t>
      </w:r>
      <w:r w:rsidRPr="00530486">
        <w:rPr>
          <w:vertAlign w:val="subscript"/>
        </w:rPr>
        <w:t>3</w:t>
      </w:r>
      <w:r w:rsidRPr="00E918DB">
        <w:t xml:space="preserve"> metal phosphorous trichalcogenides. </w:t>
      </w:r>
      <w:r w:rsidRPr="00E918DB">
        <w:rPr>
          <w:i/>
        </w:rPr>
        <w:t>Physical Review B</w:t>
      </w:r>
      <w:r w:rsidRPr="00E918DB">
        <w:t xml:space="preserve"> </w:t>
      </w:r>
      <w:r w:rsidRPr="00E918DB">
        <w:rPr>
          <w:b/>
        </w:rPr>
        <w:t>94</w:t>
      </w:r>
      <w:r w:rsidRPr="00E918DB">
        <w:t>, 184428 (2016).</w:t>
      </w:r>
    </w:p>
    <w:p w14:paraId="13F47021" w14:textId="77777777" w:rsidR="00731722" w:rsidRPr="00E918DB" w:rsidRDefault="00731722" w:rsidP="00731722">
      <w:pPr>
        <w:pStyle w:val="EndNoteBibliography"/>
        <w:ind w:left="720" w:hanging="720"/>
      </w:pPr>
      <w:r>
        <w:t>33</w:t>
      </w:r>
      <w:r w:rsidRPr="00E918DB">
        <w:tab/>
      </w:r>
      <w:r w:rsidRPr="009638A0">
        <w:t>Yuhao Gu, Qiang Zhang, Congcong Le, Yinxiang Li, Tao Xiang, and Jiangping Hu</w:t>
      </w:r>
      <w:r>
        <w:t>.</w:t>
      </w:r>
      <w:r w:rsidRPr="00E918DB">
        <w:t xml:space="preserve"> Ni-based transition metal trichalcogenide monolayer: A strongly correlated quadruple-layer graphene. </w:t>
      </w:r>
      <w:r w:rsidRPr="00E918DB">
        <w:rPr>
          <w:i/>
        </w:rPr>
        <w:t>Physical Review B</w:t>
      </w:r>
      <w:r w:rsidRPr="00E918DB">
        <w:t xml:space="preserve"> </w:t>
      </w:r>
      <w:r w:rsidRPr="00E918DB">
        <w:rPr>
          <w:b/>
        </w:rPr>
        <w:t>100</w:t>
      </w:r>
      <w:r w:rsidRPr="00E918DB">
        <w:t>, 165405 (2019).</w:t>
      </w:r>
    </w:p>
    <w:p w14:paraId="237E60DB" w14:textId="77777777" w:rsidR="00731722" w:rsidRPr="00E918DB" w:rsidRDefault="00731722" w:rsidP="00731722">
      <w:pPr>
        <w:pStyle w:val="EndNoteBibliography"/>
        <w:ind w:left="720" w:hanging="720"/>
      </w:pPr>
      <w:r>
        <w:t>33</w:t>
      </w:r>
      <w:r w:rsidRPr="00E918DB">
        <w:tab/>
      </w:r>
      <w:r w:rsidRPr="009638A0">
        <w:t>P. A. Fleury and R. Loudon</w:t>
      </w:r>
      <w:r>
        <w:t>.</w:t>
      </w:r>
      <w:r w:rsidRPr="00E918DB">
        <w:t xml:space="preserve"> Scattering of light by one-and two-magnon excitations. </w:t>
      </w:r>
      <w:r w:rsidRPr="00E918DB">
        <w:rPr>
          <w:i/>
        </w:rPr>
        <w:t>Physical Review</w:t>
      </w:r>
      <w:r w:rsidRPr="00E918DB">
        <w:t xml:space="preserve"> </w:t>
      </w:r>
      <w:r w:rsidRPr="00E918DB">
        <w:rPr>
          <w:b/>
        </w:rPr>
        <w:t>166</w:t>
      </w:r>
      <w:r w:rsidRPr="00E918DB">
        <w:t>, 514 (1968).</w:t>
      </w:r>
    </w:p>
    <w:p w14:paraId="4256743F" w14:textId="77777777" w:rsidR="00731722" w:rsidRPr="00E918DB" w:rsidRDefault="00731722" w:rsidP="00731722">
      <w:pPr>
        <w:pStyle w:val="EndNoteBibliography"/>
        <w:ind w:left="720" w:hanging="720"/>
      </w:pPr>
      <w:r>
        <w:t>34</w:t>
      </w:r>
      <w:r w:rsidRPr="00E918DB">
        <w:rPr>
          <w:rFonts w:hint="eastAsia"/>
        </w:rPr>
        <w:tab/>
      </w:r>
      <w:r w:rsidRPr="00067A7D">
        <w:t>Paul A. Fleury</w:t>
      </w:r>
      <w:r>
        <w:t>.</w:t>
      </w:r>
      <w:r w:rsidRPr="00E918DB">
        <w:rPr>
          <w:rFonts w:hint="eastAsia"/>
        </w:rPr>
        <w:t xml:space="preserve"> Temperature Dependence of Magnon</w:t>
      </w:r>
      <w:r w:rsidRPr="00E918DB">
        <w:rPr>
          <w:rFonts w:hint="eastAsia"/>
        </w:rPr>
        <w:t>‐</w:t>
      </w:r>
      <w:r w:rsidRPr="00E918DB">
        <w:rPr>
          <w:rFonts w:hint="eastAsia"/>
        </w:rPr>
        <w:t xml:space="preserve">Pair Modes in </w:t>
      </w:r>
      <w:r w:rsidRPr="00E918DB">
        <w:rPr>
          <w:rFonts w:hint="eastAsia"/>
        </w:rPr>
        <w:lastRenderedPageBreak/>
        <w:t xml:space="preserve">Antiferromagnets and Paramagnets. </w:t>
      </w:r>
      <w:r w:rsidRPr="00E918DB">
        <w:rPr>
          <w:rFonts w:hint="eastAsia"/>
          <w:i/>
        </w:rPr>
        <w:t>Journal of Applied Physics</w:t>
      </w:r>
      <w:r w:rsidRPr="00E918DB">
        <w:rPr>
          <w:rFonts w:hint="eastAsia"/>
        </w:rPr>
        <w:t xml:space="preserve"> </w:t>
      </w:r>
      <w:r w:rsidRPr="00E918DB">
        <w:rPr>
          <w:rFonts w:hint="eastAsia"/>
          <w:b/>
        </w:rPr>
        <w:t>41</w:t>
      </w:r>
      <w:r w:rsidRPr="00E918DB">
        <w:rPr>
          <w:rFonts w:hint="eastAsia"/>
        </w:rPr>
        <w:t>, 886-888 (1970).</w:t>
      </w:r>
    </w:p>
    <w:p w14:paraId="09B661B1" w14:textId="77777777" w:rsidR="00731722" w:rsidRPr="00E918DB" w:rsidRDefault="00731722" w:rsidP="00731722">
      <w:pPr>
        <w:pStyle w:val="EndNoteBibliography"/>
        <w:ind w:left="720" w:hanging="720"/>
      </w:pPr>
      <w:r>
        <w:t>35</w:t>
      </w:r>
      <w:r w:rsidRPr="00E918DB">
        <w:tab/>
      </w:r>
      <w:r w:rsidRPr="00AB351B">
        <w:t>W. J. Brya and Peter M. Richards</w:t>
      </w:r>
      <w:r>
        <w:t>.</w:t>
      </w:r>
      <w:r w:rsidRPr="00E918DB">
        <w:t xml:space="preserve"> Frequency moments for two-spin light scattering in antiferromagnets. </w:t>
      </w:r>
      <w:r w:rsidRPr="00E918DB">
        <w:rPr>
          <w:i/>
        </w:rPr>
        <w:t>Physical Review B</w:t>
      </w:r>
      <w:r w:rsidRPr="00E918DB">
        <w:t xml:space="preserve"> </w:t>
      </w:r>
      <w:r w:rsidRPr="00E918DB">
        <w:rPr>
          <w:b/>
        </w:rPr>
        <w:t>9</w:t>
      </w:r>
      <w:r w:rsidRPr="00E918DB">
        <w:t>, 2244 (1974).</w:t>
      </w:r>
    </w:p>
    <w:p w14:paraId="34CE7DBF" w14:textId="77777777" w:rsidR="00731722" w:rsidRPr="00E918DB" w:rsidRDefault="00731722" w:rsidP="00731722">
      <w:pPr>
        <w:pStyle w:val="EndNoteBibliography"/>
        <w:ind w:left="720" w:hanging="720"/>
      </w:pPr>
      <w:r>
        <w:t>36</w:t>
      </w:r>
      <w:r w:rsidRPr="00E918DB">
        <w:tab/>
      </w:r>
      <w:r w:rsidRPr="00370BC5">
        <w:t>H. Gretarsson, N. H. Sung, M. Höppner, B. J. Kim, B. Keimer, and M. Le Tacon</w:t>
      </w:r>
      <w:r>
        <w:t xml:space="preserve">. </w:t>
      </w:r>
      <w:r w:rsidRPr="00E918DB">
        <w:t>Two-magnon Raman scattering and pseudo</w:t>
      </w:r>
      <w:r>
        <w:t>spin-lattice interactions in Sr</w:t>
      </w:r>
      <w:r w:rsidRPr="00912A10">
        <w:rPr>
          <w:vertAlign w:val="subscript"/>
        </w:rPr>
        <w:t>2</w:t>
      </w:r>
      <w:r>
        <w:t>IrO</w:t>
      </w:r>
      <w:r w:rsidRPr="00912A10">
        <w:rPr>
          <w:vertAlign w:val="subscript"/>
        </w:rPr>
        <w:t>4</w:t>
      </w:r>
      <w:r>
        <w:t xml:space="preserve"> and Sr</w:t>
      </w:r>
      <w:r w:rsidRPr="00912A10">
        <w:rPr>
          <w:vertAlign w:val="subscript"/>
        </w:rPr>
        <w:t>3</w:t>
      </w:r>
      <w:r>
        <w:t>Ir</w:t>
      </w:r>
      <w:r w:rsidRPr="00912A10">
        <w:rPr>
          <w:vertAlign w:val="subscript"/>
        </w:rPr>
        <w:t>2</w:t>
      </w:r>
      <w:r>
        <w:t>O</w:t>
      </w:r>
      <w:r w:rsidRPr="00912A10">
        <w:rPr>
          <w:vertAlign w:val="subscript"/>
        </w:rPr>
        <w:t>7</w:t>
      </w:r>
      <w:r w:rsidRPr="00E918DB">
        <w:t xml:space="preserve">. </w:t>
      </w:r>
      <w:r w:rsidRPr="00E918DB">
        <w:rPr>
          <w:i/>
        </w:rPr>
        <w:t>Physical review letters</w:t>
      </w:r>
      <w:r w:rsidRPr="00E918DB">
        <w:t xml:space="preserve"> </w:t>
      </w:r>
      <w:r w:rsidRPr="00E918DB">
        <w:rPr>
          <w:b/>
        </w:rPr>
        <w:t>116</w:t>
      </w:r>
      <w:r w:rsidRPr="00E918DB">
        <w:t>, 136401 (2016).</w:t>
      </w:r>
    </w:p>
    <w:p w14:paraId="70BAD5EF" w14:textId="77777777" w:rsidR="00731722" w:rsidRPr="00E918DB" w:rsidRDefault="00731722" w:rsidP="00731722">
      <w:pPr>
        <w:pStyle w:val="EndNoteBibliography"/>
        <w:ind w:left="720" w:hanging="720"/>
      </w:pPr>
      <w:r>
        <w:t>37</w:t>
      </w:r>
      <w:r w:rsidRPr="00E918DB">
        <w:tab/>
      </w:r>
      <w:r w:rsidRPr="00927E71">
        <w:t>So Yeun Kim, Tae Yun Kim, Luke J. Sandilands, Soobin Sinn, Min-Cheol Lee, Jaeseok Son, Sungmin Lee, Ki-Young Choi, Wondong Kim, Byeong-Gyu Park, C. Jeon, Hyeong-Do Kim, Cheol-Hwan Park, Je-Geun Park, S. J. Moon, and T. W. Noh</w:t>
      </w:r>
      <w:r>
        <w:t>.</w:t>
      </w:r>
      <w:r w:rsidRPr="00E918DB">
        <w:t xml:space="preserve"> Charge-spin correlation in van</w:t>
      </w:r>
      <w:r>
        <w:t xml:space="preserve"> der Waals antiferromagnet NiPS</w:t>
      </w:r>
      <w:r w:rsidRPr="00912A10">
        <w:rPr>
          <w:vertAlign w:val="subscript"/>
        </w:rPr>
        <w:t>3</w:t>
      </w:r>
      <w:r w:rsidRPr="00E918DB">
        <w:t xml:space="preserve">. </w:t>
      </w:r>
      <w:r w:rsidRPr="00E918DB">
        <w:rPr>
          <w:i/>
        </w:rPr>
        <w:t>Physical review letters</w:t>
      </w:r>
      <w:r w:rsidRPr="00E918DB">
        <w:t xml:space="preserve"> </w:t>
      </w:r>
      <w:r w:rsidRPr="00E918DB">
        <w:rPr>
          <w:b/>
        </w:rPr>
        <w:t>120</w:t>
      </w:r>
      <w:r w:rsidRPr="00E918DB">
        <w:t>, 136402 (2018).</w:t>
      </w:r>
    </w:p>
    <w:p w14:paraId="4F065135" w14:textId="4BAF3151" w:rsidR="00E0779B" w:rsidRPr="00731722" w:rsidRDefault="00731722" w:rsidP="00731722">
      <w:pPr>
        <w:pStyle w:val="EndNoteBibliography"/>
        <w:ind w:left="720" w:hanging="720"/>
      </w:pPr>
      <w:r w:rsidRPr="00CF2008">
        <w:fldChar w:fldCharType="end"/>
      </w:r>
    </w:p>
    <w:sectPr w:rsidR="00E0779B" w:rsidRPr="007317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6CF346" w14:textId="77777777" w:rsidR="007F1E32" w:rsidRDefault="007F1E32" w:rsidP="005A3D6C">
      <w:r>
        <w:separator/>
      </w:r>
    </w:p>
  </w:endnote>
  <w:endnote w:type="continuationSeparator" w:id="0">
    <w:p w14:paraId="2CD5611B" w14:textId="77777777" w:rsidR="007F1E32" w:rsidRDefault="007F1E32" w:rsidP="005A3D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9848CC" w14:textId="77777777" w:rsidR="007F1E32" w:rsidRDefault="007F1E32" w:rsidP="005A3D6C">
      <w:r>
        <w:separator/>
      </w:r>
    </w:p>
  </w:footnote>
  <w:footnote w:type="continuationSeparator" w:id="0">
    <w:p w14:paraId="38750FC1" w14:textId="77777777" w:rsidR="007F1E32" w:rsidRDefault="007F1E32" w:rsidP="005A3D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893650"/>
    <w:multiLevelType w:val="hybridMultilevel"/>
    <w:tmpl w:val="436E3E4E"/>
    <w:lvl w:ilvl="0" w:tplc="E6025D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48E3030"/>
    <w:multiLevelType w:val="hybridMultilevel"/>
    <w:tmpl w:val="FAB699E0"/>
    <w:lvl w:ilvl="0" w:tplc="6B5663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820121806">
    <w:abstractNumId w:val="1"/>
  </w:num>
  <w:num w:numId="2" w16cid:durableId="77706484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ong Yao">
    <w15:presenceInfo w15:providerId="Windows Live" w15:userId="72e88b433dc2b6bb"/>
  </w15:person>
  <w15:person w15:author="王 昊昕">
    <w15:presenceInfo w15:providerId="Windows Live" w15:userId="b5135f4ee7ba29d8"/>
  </w15:person>
  <w15:person w15:author="lee maurice">
    <w15:presenceInfo w15:providerId="Windows Live" w15:userId="f9e5e39fdab486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5"/>
  <w:doNotDisplayPageBoundaries/>
  <w:bordersDoNotSurroundHeader/>
  <w:bordersDoNotSurroundFooter/>
  <w:trackRevision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Natur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drafxsw69vtske5v9sx2t0zvvateta2pxtt&quot;&gt;Monolayer AFM EndNote Library-nature-20220522&lt;record-ids&gt;&lt;item&gt;1&lt;/item&gt;&lt;item&gt;3&lt;/item&gt;&lt;item&gt;4&lt;/item&gt;&lt;item&gt;5&lt;/item&gt;&lt;item&gt;6&lt;/item&gt;&lt;item&gt;7&lt;/item&gt;&lt;item&gt;8&lt;/item&gt;&lt;item&gt;9&lt;/item&gt;&lt;item&gt;14&lt;/item&gt;&lt;item&gt;16&lt;/item&gt;&lt;item&gt;17&lt;/item&gt;&lt;item&gt;19&lt;/item&gt;&lt;item&gt;20&lt;/item&gt;&lt;item&gt;21&lt;/item&gt;&lt;item&gt;22&lt;/item&gt;&lt;item&gt;24&lt;/item&gt;&lt;item&gt;25&lt;/item&gt;&lt;item&gt;26&lt;/item&gt;&lt;item&gt;28&lt;/item&gt;&lt;item&gt;29&lt;/item&gt;&lt;item&gt;31&lt;/item&gt;&lt;item&gt;32&lt;/item&gt;&lt;item&gt;33&lt;/item&gt;&lt;item&gt;34&lt;/item&gt;&lt;item&gt;35&lt;/item&gt;&lt;item&gt;36&lt;/item&gt;&lt;item&gt;37&lt;/item&gt;&lt;item&gt;38&lt;/item&gt;&lt;item&gt;39&lt;/item&gt;&lt;item&gt;40&lt;/item&gt;&lt;item&gt;41&lt;/item&gt;&lt;item&gt;42&lt;/item&gt;&lt;item&gt;43&lt;/item&gt;&lt;item&gt;44&lt;/item&gt;&lt;/record-ids&gt;&lt;/item&gt;&lt;/Libraries&gt;"/>
  </w:docVars>
  <w:rsids>
    <w:rsidRoot w:val="00A737AA"/>
    <w:rsid w:val="000005A5"/>
    <w:rsid w:val="00007FBF"/>
    <w:rsid w:val="00013848"/>
    <w:rsid w:val="00013E58"/>
    <w:rsid w:val="00017EF7"/>
    <w:rsid w:val="00017F61"/>
    <w:rsid w:val="00020CF0"/>
    <w:rsid w:val="000257E7"/>
    <w:rsid w:val="000362E8"/>
    <w:rsid w:val="00043B4C"/>
    <w:rsid w:val="0004523A"/>
    <w:rsid w:val="0004732A"/>
    <w:rsid w:val="00051268"/>
    <w:rsid w:val="000631E6"/>
    <w:rsid w:val="0006348A"/>
    <w:rsid w:val="00064766"/>
    <w:rsid w:val="0006586D"/>
    <w:rsid w:val="00066F2F"/>
    <w:rsid w:val="00067A7D"/>
    <w:rsid w:val="00072E24"/>
    <w:rsid w:val="00075EFA"/>
    <w:rsid w:val="000775A7"/>
    <w:rsid w:val="00080AED"/>
    <w:rsid w:val="000835E3"/>
    <w:rsid w:val="00085374"/>
    <w:rsid w:val="00086DE2"/>
    <w:rsid w:val="000A5364"/>
    <w:rsid w:val="000A5CB5"/>
    <w:rsid w:val="000B4D7D"/>
    <w:rsid w:val="000B689B"/>
    <w:rsid w:val="000C5F4A"/>
    <w:rsid w:val="000C7126"/>
    <w:rsid w:val="000D0012"/>
    <w:rsid w:val="000D0A2B"/>
    <w:rsid w:val="000D4170"/>
    <w:rsid w:val="000D4BD6"/>
    <w:rsid w:val="000D687E"/>
    <w:rsid w:val="000D7704"/>
    <w:rsid w:val="000E0CAB"/>
    <w:rsid w:val="000E21CF"/>
    <w:rsid w:val="000E4F8B"/>
    <w:rsid w:val="000E7B2B"/>
    <w:rsid w:val="00104EB2"/>
    <w:rsid w:val="00105E6B"/>
    <w:rsid w:val="00110865"/>
    <w:rsid w:val="001141CD"/>
    <w:rsid w:val="001157FD"/>
    <w:rsid w:val="001162F9"/>
    <w:rsid w:val="00116F07"/>
    <w:rsid w:val="00123C37"/>
    <w:rsid w:val="00124DE2"/>
    <w:rsid w:val="001353DB"/>
    <w:rsid w:val="001365BD"/>
    <w:rsid w:val="0014075F"/>
    <w:rsid w:val="00147B19"/>
    <w:rsid w:val="00150EAA"/>
    <w:rsid w:val="0015180B"/>
    <w:rsid w:val="001613EB"/>
    <w:rsid w:val="001622B3"/>
    <w:rsid w:val="00163C5E"/>
    <w:rsid w:val="00165A7C"/>
    <w:rsid w:val="00166FEB"/>
    <w:rsid w:val="00172092"/>
    <w:rsid w:val="00174E47"/>
    <w:rsid w:val="00176119"/>
    <w:rsid w:val="0018176A"/>
    <w:rsid w:val="00185413"/>
    <w:rsid w:val="001878EA"/>
    <w:rsid w:val="00190460"/>
    <w:rsid w:val="00191EC1"/>
    <w:rsid w:val="00192323"/>
    <w:rsid w:val="001926FC"/>
    <w:rsid w:val="001A346B"/>
    <w:rsid w:val="001A59AD"/>
    <w:rsid w:val="001B1BFD"/>
    <w:rsid w:val="001B49C7"/>
    <w:rsid w:val="001B4BF2"/>
    <w:rsid w:val="001C7325"/>
    <w:rsid w:val="001D0F00"/>
    <w:rsid w:val="001E6132"/>
    <w:rsid w:val="001E7A55"/>
    <w:rsid w:val="001F0745"/>
    <w:rsid w:val="001F7743"/>
    <w:rsid w:val="002002F1"/>
    <w:rsid w:val="00215428"/>
    <w:rsid w:val="00216E94"/>
    <w:rsid w:val="00220D8B"/>
    <w:rsid w:val="002216F9"/>
    <w:rsid w:val="00247D33"/>
    <w:rsid w:val="00250276"/>
    <w:rsid w:val="002507E3"/>
    <w:rsid w:val="00255837"/>
    <w:rsid w:val="002573B0"/>
    <w:rsid w:val="00260745"/>
    <w:rsid w:val="0026172F"/>
    <w:rsid w:val="002629BC"/>
    <w:rsid w:val="00265C1B"/>
    <w:rsid w:val="0027277A"/>
    <w:rsid w:val="002733DC"/>
    <w:rsid w:val="00291DAE"/>
    <w:rsid w:val="00292BF2"/>
    <w:rsid w:val="002A150A"/>
    <w:rsid w:val="002A7EAE"/>
    <w:rsid w:val="002B1CB9"/>
    <w:rsid w:val="002B1F71"/>
    <w:rsid w:val="002B3C4A"/>
    <w:rsid w:val="002C0D32"/>
    <w:rsid w:val="002C0E70"/>
    <w:rsid w:val="002D026C"/>
    <w:rsid w:val="002D251A"/>
    <w:rsid w:val="002D5C90"/>
    <w:rsid w:val="002D6E75"/>
    <w:rsid w:val="002E2A8F"/>
    <w:rsid w:val="00303938"/>
    <w:rsid w:val="00305EE3"/>
    <w:rsid w:val="00306B02"/>
    <w:rsid w:val="00306EB6"/>
    <w:rsid w:val="0031266C"/>
    <w:rsid w:val="00312F8F"/>
    <w:rsid w:val="0031565F"/>
    <w:rsid w:val="00320A70"/>
    <w:rsid w:val="00320D2B"/>
    <w:rsid w:val="00327749"/>
    <w:rsid w:val="003350AB"/>
    <w:rsid w:val="00340BBC"/>
    <w:rsid w:val="003438B4"/>
    <w:rsid w:val="00345CDB"/>
    <w:rsid w:val="00352019"/>
    <w:rsid w:val="00355F38"/>
    <w:rsid w:val="003565AE"/>
    <w:rsid w:val="00365D9C"/>
    <w:rsid w:val="00370BC5"/>
    <w:rsid w:val="00374830"/>
    <w:rsid w:val="00376921"/>
    <w:rsid w:val="00380154"/>
    <w:rsid w:val="00382775"/>
    <w:rsid w:val="0038464F"/>
    <w:rsid w:val="00384DD1"/>
    <w:rsid w:val="00385C2C"/>
    <w:rsid w:val="0039320C"/>
    <w:rsid w:val="003938C1"/>
    <w:rsid w:val="00393A18"/>
    <w:rsid w:val="003A1522"/>
    <w:rsid w:val="003A2C22"/>
    <w:rsid w:val="003B40CF"/>
    <w:rsid w:val="003B4DBE"/>
    <w:rsid w:val="003C0270"/>
    <w:rsid w:val="003D0391"/>
    <w:rsid w:val="003E281E"/>
    <w:rsid w:val="003F0085"/>
    <w:rsid w:val="003F2FCB"/>
    <w:rsid w:val="003F7302"/>
    <w:rsid w:val="00405207"/>
    <w:rsid w:val="0040522B"/>
    <w:rsid w:val="0040580E"/>
    <w:rsid w:val="00406266"/>
    <w:rsid w:val="00407031"/>
    <w:rsid w:val="00410B44"/>
    <w:rsid w:val="00427739"/>
    <w:rsid w:val="00435609"/>
    <w:rsid w:val="00436134"/>
    <w:rsid w:val="00440263"/>
    <w:rsid w:val="00441EC3"/>
    <w:rsid w:val="00442C3D"/>
    <w:rsid w:val="00446835"/>
    <w:rsid w:val="00447502"/>
    <w:rsid w:val="00447F48"/>
    <w:rsid w:val="00451C3A"/>
    <w:rsid w:val="0045324A"/>
    <w:rsid w:val="00454596"/>
    <w:rsid w:val="00454A24"/>
    <w:rsid w:val="00462E80"/>
    <w:rsid w:val="00471E6B"/>
    <w:rsid w:val="004732BD"/>
    <w:rsid w:val="004803A3"/>
    <w:rsid w:val="00482834"/>
    <w:rsid w:val="0049576E"/>
    <w:rsid w:val="004A2D8F"/>
    <w:rsid w:val="004A71E7"/>
    <w:rsid w:val="004B2E3D"/>
    <w:rsid w:val="004B7418"/>
    <w:rsid w:val="004C01A1"/>
    <w:rsid w:val="004C2EAB"/>
    <w:rsid w:val="004D2043"/>
    <w:rsid w:val="004D332A"/>
    <w:rsid w:val="004D4C9C"/>
    <w:rsid w:val="004F167E"/>
    <w:rsid w:val="004F3B7A"/>
    <w:rsid w:val="004F3D81"/>
    <w:rsid w:val="00500C56"/>
    <w:rsid w:val="005020F1"/>
    <w:rsid w:val="005034C4"/>
    <w:rsid w:val="00512E9B"/>
    <w:rsid w:val="00530486"/>
    <w:rsid w:val="005320C2"/>
    <w:rsid w:val="00532E81"/>
    <w:rsid w:val="005363B7"/>
    <w:rsid w:val="005406D1"/>
    <w:rsid w:val="00541130"/>
    <w:rsid w:val="005432E5"/>
    <w:rsid w:val="00546483"/>
    <w:rsid w:val="0054715B"/>
    <w:rsid w:val="00551125"/>
    <w:rsid w:val="00554832"/>
    <w:rsid w:val="00555B9E"/>
    <w:rsid w:val="0056489B"/>
    <w:rsid w:val="00567429"/>
    <w:rsid w:val="005723CB"/>
    <w:rsid w:val="0057363B"/>
    <w:rsid w:val="00575AA1"/>
    <w:rsid w:val="00581C66"/>
    <w:rsid w:val="00587639"/>
    <w:rsid w:val="0059217D"/>
    <w:rsid w:val="00593A82"/>
    <w:rsid w:val="005947F0"/>
    <w:rsid w:val="00595397"/>
    <w:rsid w:val="005A0321"/>
    <w:rsid w:val="005A306A"/>
    <w:rsid w:val="005A3B20"/>
    <w:rsid w:val="005A3D6C"/>
    <w:rsid w:val="005A60C6"/>
    <w:rsid w:val="005A676F"/>
    <w:rsid w:val="005B015E"/>
    <w:rsid w:val="005C48DB"/>
    <w:rsid w:val="005C500F"/>
    <w:rsid w:val="005D0824"/>
    <w:rsid w:val="005D2E93"/>
    <w:rsid w:val="005D3B86"/>
    <w:rsid w:val="005D50F0"/>
    <w:rsid w:val="005E16DF"/>
    <w:rsid w:val="005E5D4C"/>
    <w:rsid w:val="005F0E56"/>
    <w:rsid w:val="005F2F28"/>
    <w:rsid w:val="005F5190"/>
    <w:rsid w:val="005F631D"/>
    <w:rsid w:val="005F7C69"/>
    <w:rsid w:val="006066E6"/>
    <w:rsid w:val="006113EF"/>
    <w:rsid w:val="00611ECC"/>
    <w:rsid w:val="0061394C"/>
    <w:rsid w:val="00623E9E"/>
    <w:rsid w:val="006271B8"/>
    <w:rsid w:val="006279E4"/>
    <w:rsid w:val="00631EC8"/>
    <w:rsid w:val="00632521"/>
    <w:rsid w:val="00632CBB"/>
    <w:rsid w:val="00643BA2"/>
    <w:rsid w:val="006440C9"/>
    <w:rsid w:val="0065556B"/>
    <w:rsid w:val="006559AD"/>
    <w:rsid w:val="00656E6E"/>
    <w:rsid w:val="00664AA7"/>
    <w:rsid w:val="00667B5A"/>
    <w:rsid w:val="006824CE"/>
    <w:rsid w:val="006A4500"/>
    <w:rsid w:val="006A6A6A"/>
    <w:rsid w:val="006A73D4"/>
    <w:rsid w:val="006B3951"/>
    <w:rsid w:val="006B3AFB"/>
    <w:rsid w:val="006B40D2"/>
    <w:rsid w:val="006B7789"/>
    <w:rsid w:val="006B7ACA"/>
    <w:rsid w:val="006C312D"/>
    <w:rsid w:val="006D0C39"/>
    <w:rsid w:val="006E1160"/>
    <w:rsid w:val="006E1E67"/>
    <w:rsid w:val="006E2F60"/>
    <w:rsid w:val="006E66BD"/>
    <w:rsid w:val="006E6D56"/>
    <w:rsid w:val="006F449D"/>
    <w:rsid w:val="006F51EE"/>
    <w:rsid w:val="006F5B48"/>
    <w:rsid w:val="00704AD2"/>
    <w:rsid w:val="0070586C"/>
    <w:rsid w:val="00706B9B"/>
    <w:rsid w:val="007101F3"/>
    <w:rsid w:val="00710635"/>
    <w:rsid w:val="007130D5"/>
    <w:rsid w:val="00716284"/>
    <w:rsid w:val="0072380E"/>
    <w:rsid w:val="00731722"/>
    <w:rsid w:val="00733774"/>
    <w:rsid w:val="007340DE"/>
    <w:rsid w:val="00736B47"/>
    <w:rsid w:val="00737009"/>
    <w:rsid w:val="007413E7"/>
    <w:rsid w:val="007414F1"/>
    <w:rsid w:val="00742E16"/>
    <w:rsid w:val="00745035"/>
    <w:rsid w:val="007455D1"/>
    <w:rsid w:val="00746AA2"/>
    <w:rsid w:val="007509F6"/>
    <w:rsid w:val="007530F6"/>
    <w:rsid w:val="00757B4C"/>
    <w:rsid w:val="007726D1"/>
    <w:rsid w:val="00775F55"/>
    <w:rsid w:val="00776039"/>
    <w:rsid w:val="0078254E"/>
    <w:rsid w:val="00785095"/>
    <w:rsid w:val="00791BD5"/>
    <w:rsid w:val="007943BD"/>
    <w:rsid w:val="0079463C"/>
    <w:rsid w:val="0079656C"/>
    <w:rsid w:val="00797245"/>
    <w:rsid w:val="007A0D15"/>
    <w:rsid w:val="007A548E"/>
    <w:rsid w:val="007B1355"/>
    <w:rsid w:val="007C2422"/>
    <w:rsid w:val="007C2BE6"/>
    <w:rsid w:val="007C3E5E"/>
    <w:rsid w:val="007C6F64"/>
    <w:rsid w:val="007C7D3C"/>
    <w:rsid w:val="007D5374"/>
    <w:rsid w:val="007D74DF"/>
    <w:rsid w:val="007E2492"/>
    <w:rsid w:val="007F1E32"/>
    <w:rsid w:val="007F2179"/>
    <w:rsid w:val="007F2A2B"/>
    <w:rsid w:val="008014BF"/>
    <w:rsid w:val="00802B15"/>
    <w:rsid w:val="00812216"/>
    <w:rsid w:val="00814352"/>
    <w:rsid w:val="008165C3"/>
    <w:rsid w:val="008243E4"/>
    <w:rsid w:val="00833889"/>
    <w:rsid w:val="008361E0"/>
    <w:rsid w:val="008375AA"/>
    <w:rsid w:val="00837FDC"/>
    <w:rsid w:val="008401B4"/>
    <w:rsid w:val="00843527"/>
    <w:rsid w:val="00864850"/>
    <w:rsid w:val="00872D2D"/>
    <w:rsid w:val="00873064"/>
    <w:rsid w:val="008749AB"/>
    <w:rsid w:val="00874AFF"/>
    <w:rsid w:val="00875B46"/>
    <w:rsid w:val="008763E6"/>
    <w:rsid w:val="00877EEE"/>
    <w:rsid w:val="008875A6"/>
    <w:rsid w:val="008930B9"/>
    <w:rsid w:val="00896552"/>
    <w:rsid w:val="00896B50"/>
    <w:rsid w:val="008A0FE7"/>
    <w:rsid w:val="008A1F8F"/>
    <w:rsid w:val="008A4287"/>
    <w:rsid w:val="008A4837"/>
    <w:rsid w:val="008B45E3"/>
    <w:rsid w:val="008B7F61"/>
    <w:rsid w:val="008C1A14"/>
    <w:rsid w:val="008C4964"/>
    <w:rsid w:val="008D1755"/>
    <w:rsid w:val="008D68E5"/>
    <w:rsid w:val="008E11D5"/>
    <w:rsid w:val="008E3752"/>
    <w:rsid w:val="008E4D02"/>
    <w:rsid w:val="008E4DDD"/>
    <w:rsid w:val="008E770C"/>
    <w:rsid w:val="008F110D"/>
    <w:rsid w:val="008F1492"/>
    <w:rsid w:val="008F1B89"/>
    <w:rsid w:val="008F1DDC"/>
    <w:rsid w:val="009047E8"/>
    <w:rsid w:val="0091053D"/>
    <w:rsid w:val="00912A10"/>
    <w:rsid w:val="009222C5"/>
    <w:rsid w:val="00924D4D"/>
    <w:rsid w:val="00925B16"/>
    <w:rsid w:val="00927E71"/>
    <w:rsid w:val="00930BB9"/>
    <w:rsid w:val="00932B2E"/>
    <w:rsid w:val="009354D9"/>
    <w:rsid w:val="00935FC6"/>
    <w:rsid w:val="0094098D"/>
    <w:rsid w:val="00943BC2"/>
    <w:rsid w:val="00946D80"/>
    <w:rsid w:val="009526C0"/>
    <w:rsid w:val="00955233"/>
    <w:rsid w:val="00960EF6"/>
    <w:rsid w:val="009638A0"/>
    <w:rsid w:val="00964095"/>
    <w:rsid w:val="00966E8B"/>
    <w:rsid w:val="0097577B"/>
    <w:rsid w:val="00982A5E"/>
    <w:rsid w:val="0098357E"/>
    <w:rsid w:val="00991A3B"/>
    <w:rsid w:val="00994B76"/>
    <w:rsid w:val="0099758C"/>
    <w:rsid w:val="009A2BC4"/>
    <w:rsid w:val="009A35BF"/>
    <w:rsid w:val="009A600D"/>
    <w:rsid w:val="009B2F9B"/>
    <w:rsid w:val="009B366A"/>
    <w:rsid w:val="009B4B70"/>
    <w:rsid w:val="009B6467"/>
    <w:rsid w:val="009C3C77"/>
    <w:rsid w:val="009C4917"/>
    <w:rsid w:val="009C4A75"/>
    <w:rsid w:val="009C5D81"/>
    <w:rsid w:val="009D6290"/>
    <w:rsid w:val="009E29A4"/>
    <w:rsid w:val="009E3B16"/>
    <w:rsid w:val="009E40D9"/>
    <w:rsid w:val="009F4DF4"/>
    <w:rsid w:val="00A03B84"/>
    <w:rsid w:val="00A04512"/>
    <w:rsid w:val="00A06B56"/>
    <w:rsid w:val="00A114B3"/>
    <w:rsid w:val="00A171B5"/>
    <w:rsid w:val="00A2117C"/>
    <w:rsid w:val="00A26281"/>
    <w:rsid w:val="00A26479"/>
    <w:rsid w:val="00A27074"/>
    <w:rsid w:val="00A3469A"/>
    <w:rsid w:val="00A370ED"/>
    <w:rsid w:val="00A4175B"/>
    <w:rsid w:val="00A45E8B"/>
    <w:rsid w:val="00A50FD5"/>
    <w:rsid w:val="00A537C2"/>
    <w:rsid w:val="00A54EA5"/>
    <w:rsid w:val="00A56E34"/>
    <w:rsid w:val="00A645DB"/>
    <w:rsid w:val="00A737AA"/>
    <w:rsid w:val="00A83356"/>
    <w:rsid w:val="00A83677"/>
    <w:rsid w:val="00A90041"/>
    <w:rsid w:val="00A9440C"/>
    <w:rsid w:val="00A94FA2"/>
    <w:rsid w:val="00AA6DA4"/>
    <w:rsid w:val="00AB2751"/>
    <w:rsid w:val="00AB351B"/>
    <w:rsid w:val="00AB75AF"/>
    <w:rsid w:val="00AC1F95"/>
    <w:rsid w:val="00AC2458"/>
    <w:rsid w:val="00AC4B96"/>
    <w:rsid w:val="00AC5A8F"/>
    <w:rsid w:val="00AD14EB"/>
    <w:rsid w:val="00AD31A2"/>
    <w:rsid w:val="00AD3FDD"/>
    <w:rsid w:val="00AE15E4"/>
    <w:rsid w:val="00AE2548"/>
    <w:rsid w:val="00AE5E88"/>
    <w:rsid w:val="00AF3244"/>
    <w:rsid w:val="00AF3B60"/>
    <w:rsid w:val="00B01C43"/>
    <w:rsid w:val="00B03837"/>
    <w:rsid w:val="00B05FED"/>
    <w:rsid w:val="00B0721F"/>
    <w:rsid w:val="00B0774C"/>
    <w:rsid w:val="00B10A6F"/>
    <w:rsid w:val="00B10CA6"/>
    <w:rsid w:val="00B16281"/>
    <w:rsid w:val="00B1682A"/>
    <w:rsid w:val="00B20351"/>
    <w:rsid w:val="00B342D6"/>
    <w:rsid w:val="00B348EC"/>
    <w:rsid w:val="00B36F46"/>
    <w:rsid w:val="00B37257"/>
    <w:rsid w:val="00B45376"/>
    <w:rsid w:val="00B47504"/>
    <w:rsid w:val="00B505F3"/>
    <w:rsid w:val="00B51BC9"/>
    <w:rsid w:val="00B53D11"/>
    <w:rsid w:val="00B550FA"/>
    <w:rsid w:val="00B60B3D"/>
    <w:rsid w:val="00B60C24"/>
    <w:rsid w:val="00B65B82"/>
    <w:rsid w:val="00B80853"/>
    <w:rsid w:val="00B80863"/>
    <w:rsid w:val="00B80FD4"/>
    <w:rsid w:val="00B82A20"/>
    <w:rsid w:val="00B83634"/>
    <w:rsid w:val="00B84047"/>
    <w:rsid w:val="00B90570"/>
    <w:rsid w:val="00B922E6"/>
    <w:rsid w:val="00B94682"/>
    <w:rsid w:val="00B9527B"/>
    <w:rsid w:val="00BA2123"/>
    <w:rsid w:val="00BA59C9"/>
    <w:rsid w:val="00BB1CA2"/>
    <w:rsid w:val="00BB609D"/>
    <w:rsid w:val="00BB7940"/>
    <w:rsid w:val="00BB7C7F"/>
    <w:rsid w:val="00BC115B"/>
    <w:rsid w:val="00BC2861"/>
    <w:rsid w:val="00BE2A30"/>
    <w:rsid w:val="00BE4FF9"/>
    <w:rsid w:val="00BF0293"/>
    <w:rsid w:val="00BF4A7D"/>
    <w:rsid w:val="00BF5F23"/>
    <w:rsid w:val="00C0186C"/>
    <w:rsid w:val="00C14161"/>
    <w:rsid w:val="00C1471F"/>
    <w:rsid w:val="00C2284A"/>
    <w:rsid w:val="00C33A1B"/>
    <w:rsid w:val="00C354A3"/>
    <w:rsid w:val="00C4217E"/>
    <w:rsid w:val="00C553F3"/>
    <w:rsid w:val="00C5724D"/>
    <w:rsid w:val="00C611E1"/>
    <w:rsid w:val="00C63F49"/>
    <w:rsid w:val="00C718A2"/>
    <w:rsid w:val="00C72750"/>
    <w:rsid w:val="00C758C6"/>
    <w:rsid w:val="00C8328D"/>
    <w:rsid w:val="00C8441D"/>
    <w:rsid w:val="00C85409"/>
    <w:rsid w:val="00C94F09"/>
    <w:rsid w:val="00C969C6"/>
    <w:rsid w:val="00CB3D45"/>
    <w:rsid w:val="00CB678B"/>
    <w:rsid w:val="00CB6D58"/>
    <w:rsid w:val="00CD1582"/>
    <w:rsid w:val="00CE1DDE"/>
    <w:rsid w:val="00CE3ADF"/>
    <w:rsid w:val="00CF2008"/>
    <w:rsid w:val="00D13AAE"/>
    <w:rsid w:val="00D13D5C"/>
    <w:rsid w:val="00D17414"/>
    <w:rsid w:val="00D27D04"/>
    <w:rsid w:val="00D33CB0"/>
    <w:rsid w:val="00D347BE"/>
    <w:rsid w:val="00D475D0"/>
    <w:rsid w:val="00D47FCF"/>
    <w:rsid w:val="00D502D8"/>
    <w:rsid w:val="00D517AE"/>
    <w:rsid w:val="00D51BCC"/>
    <w:rsid w:val="00D5502E"/>
    <w:rsid w:val="00D554E6"/>
    <w:rsid w:val="00D55A27"/>
    <w:rsid w:val="00D56DBA"/>
    <w:rsid w:val="00D70A71"/>
    <w:rsid w:val="00D72B7C"/>
    <w:rsid w:val="00D734EE"/>
    <w:rsid w:val="00D8120A"/>
    <w:rsid w:val="00D84DAD"/>
    <w:rsid w:val="00D8762F"/>
    <w:rsid w:val="00D91DAA"/>
    <w:rsid w:val="00D92893"/>
    <w:rsid w:val="00DA1DE5"/>
    <w:rsid w:val="00DA31F4"/>
    <w:rsid w:val="00DA52AF"/>
    <w:rsid w:val="00DB00E5"/>
    <w:rsid w:val="00DB0498"/>
    <w:rsid w:val="00DB4E72"/>
    <w:rsid w:val="00DB53BA"/>
    <w:rsid w:val="00DB6C36"/>
    <w:rsid w:val="00DB791A"/>
    <w:rsid w:val="00DC04C9"/>
    <w:rsid w:val="00DC16A1"/>
    <w:rsid w:val="00DC4C14"/>
    <w:rsid w:val="00DD7EE8"/>
    <w:rsid w:val="00DE21D5"/>
    <w:rsid w:val="00DE7159"/>
    <w:rsid w:val="00DF1448"/>
    <w:rsid w:val="00DF2608"/>
    <w:rsid w:val="00DF75E6"/>
    <w:rsid w:val="00E03298"/>
    <w:rsid w:val="00E040DA"/>
    <w:rsid w:val="00E05C0E"/>
    <w:rsid w:val="00E0779B"/>
    <w:rsid w:val="00E11D46"/>
    <w:rsid w:val="00E160A5"/>
    <w:rsid w:val="00E16B15"/>
    <w:rsid w:val="00E2358F"/>
    <w:rsid w:val="00E328F1"/>
    <w:rsid w:val="00E32EAE"/>
    <w:rsid w:val="00E36579"/>
    <w:rsid w:val="00E40DF2"/>
    <w:rsid w:val="00E47A4B"/>
    <w:rsid w:val="00E5020E"/>
    <w:rsid w:val="00E536C6"/>
    <w:rsid w:val="00E55FF1"/>
    <w:rsid w:val="00E60BBB"/>
    <w:rsid w:val="00E6431A"/>
    <w:rsid w:val="00E664FC"/>
    <w:rsid w:val="00E74D77"/>
    <w:rsid w:val="00E804F3"/>
    <w:rsid w:val="00E83579"/>
    <w:rsid w:val="00E84242"/>
    <w:rsid w:val="00E912AD"/>
    <w:rsid w:val="00E918DB"/>
    <w:rsid w:val="00E925E8"/>
    <w:rsid w:val="00EA545B"/>
    <w:rsid w:val="00EA5F40"/>
    <w:rsid w:val="00EA683B"/>
    <w:rsid w:val="00EB1BE9"/>
    <w:rsid w:val="00EB1DCD"/>
    <w:rsid w:val="00EB517B"/>
    <w:rsid w:val="00EB5CDE"/>
    <w:rsid w:val="00EC0A2A"/>
    <w:rsid w:val="00EC1329"/>
    <w:rsid w:val="00EC1F87"/>
    <w:rsid w:val="00EC30B0"/>
    <w:rsid w:val="00EC48A9"/>
    <w:rsid w:val="00EC7AD7"/>
    <w:rsid w:val="00ED5740"/>
    <w:rsid w:val="00EE3D32"/>
    <w:rsid w:val="00EE5261"/>
    <w:rsid w:val="00EE7921"/>
    <w:rsid w:val="00EF1F74"/>
    <w:rsid w:val="00F02F80"/>
    <w:rsid w:val="00F17CC7"/>
    <w:rsid w:val="00F21F5C"/>
    <w:rsid w:val="00F25E02"/>
    <w:rsid w:val="00F278FE"/>
    <w:rsid w:val="00F31CA1"/>
    <w:rsid w:val="00F320FA"/>
    <w:rsid w:val="00F338CB"/>
    <w:rsid w:val="00F4013C"/>
    <w:rsid w:val="00F411A9"/>
    <w:rsid w:val="00F503D2"/>
    <w:rsid w:val="00F50635"/>
    <w:rsid w:val="00F553DC"/>
    <w:rsid w:val="00F5552E"/>
    <w:rsid w:val="00F56FFA"/>
    <w:rsid w:val="00F57337"/>
    <w:rsid w:val="00F57D74"/>
    <w:rsid w:val="00F610A1"/>
    <w:rsid w:val="00F6548D"/>
    <w:rsid w:val="00F72112"/>
    <w:rsid w:val="00F73D6B"/>
    <w:rsid w:val="00F7736C"/>
    <w:rsid w:val="00F83B35"/>
    <w:rsid w:val="00F919FB"/>
    <w:rsid w:val="00F920BC"/>
    <w:rsid w:val="00F94CB6"/>
    <w:rsid w:val="00F95D5E"/>
    <w:rsid w:val="00F96B0D"/>
    <w:rsid w:val="00F97926"/>
    <w:rsid w:val="00FB409A"/>
    <w:rsid w:val="00FB4ADB"/>
    <w:rsid w:val="00FC28F8"/>
    <w:rsid w:val="00FC405F"/>
    <w:rsid w:val="00FD0BA3"/>
    <w:rsid w:val="00FD576F"/>
    <w:rsid w:val="00FD7BBB"/>
    <w:rsid w:val="00FE2C20"/>
    <w:rsid w:val="00FE4804"/>
    <w:rsid w:val="00FE68F7"/>
    <w:rsid w:val="00FF0133"/>
    <w:rsid w:val="00FF0B96"/>
    <w:rsid w:val="00FF3B1D"/>
    <w:rsid w:val="00FF47D9"/>
    <w:rsid w:val="00FF5117"/>
    <w:rsid w:val="00FF6369"/>
    <w:rsid w:val="00FF6B92"/>
    <w:rsid w:val="00FF6F2E"/>
    <w:rsid w:val="00FF7D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7218A0"/>
  <w15:chartTrackingRefBased/>
  <w15:docId w15:val="{3EFDA8F4-642B-4E04-A28D-1150A27B2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DengXian" w:hAnsi="Times New Roman" w:cs="Times New Roman"/>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281E"/>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5723CB"/>
    <w:rPr>
      <w:rFonts w:ascii="Times New Roman" w:hAnsi="Times New Roman" w:cs="Times New Roman" w:hint="default"/>
      <w:b w:val="0"/>
      <w:bCs w:val="0"/>
      <w:i w:val="0"/>
      <w:iCs w:val="0"/>
      <w:color w:val="000000"/>
      <w:sz w:val="24"/>
      <w:szCs w:val="24"/>
    </w:rPr>
  </w:style>
  <w:style w:type="paragraph" w:styleId="Header">
    <w:name w:val="header"/>
    <w:basedOn w:val="Normal"/>
    <w:link w:val="HeaderChar"/>
    <w:uiPriority w:val="99"/>
    <w:unhideWhenUsed/>
    <w:rsid w:val="005A3D6C"/>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5A3D6C"/>
    <w:rPr>
      <w:sz w:val="18"/>
      <w:szCs w:val="18"/>
    </w:rPr>
  </w:style>
  <w:style w:type="paragraph" w:styleId="Footer">
    <w:name w:val="footer"/>
    <w:basedOn w:val="Normal"/>
    <w:link w:val="FooterChar"/>
    <w:uiPriority w:val="99"/>
    <w:unhideWhenUsed/>
    <w:rsid w:val="005A3D6C"/>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5A3D6C"/>
    <w:rPr>
      <w:sz w:val="18"/>
      <w:szCs w:val="18"/>
    </w:rPr>
  </w:style>
  <w:style w:type="paragraph" w:customStyle="1" w:styleId="EndNoteBibliographyTitle">
    <w:name w:val="EndNote Bibliography Title"/>
    <w:basedOn w:val="Normal"/>
    <w:link w:val="EndNoteBibliographyTitle0"/>
    <w:rsid w:val="00EB5CDE"/>
    <w:pPr>
      <w:jc w:val="center"/>
    </w:pPr>
    <w:rPr>
      <w:noProof/>
    </w:rPr>
  </w:style>
  <w:style w:type="character" w:customStyle="1" w:styleId="EndNoteBibliographyTitle0">
    <w:name w:val="EndNote Bibliography Title 字符"/>
    <w:basedOn w:val="DefaultParagraphFont"/>
    <w:link w:val="EndNoteBibliographyTitle"/>
    <w:rsid w:val="00EB5CDE"/>
    <w:rPr>
      <w:noProof/>
    </w:rPr>
  </w:style>
  <w:style w:type="paragraph" w:customStyle="1" w:styleId="EndNoteBibliography">
    <w:name w:val="EndNote Bibliography"/>
    <w:basedOn w:val="Normal"/>
    <w:link w:val="EndNoteBibliography0"/>
    <w:rsid w:val="00EB5CDE"/>
    <w:rPr>
      <w:noProof/>
    </w:rPr>
  </w:style>
  <w:style w:type="character" w:customStyle="1" w:styleId="EndNoteBibliography0">
    <w:name w:val="EndNote Bibliography 字符"/>
    <w:basedOn w:val="DefaultParagraphFont"/>
    <w:link w:val="EndNoteBibliography"/>
    <w:rsid w:val="00EB5CDE"/>
    <w:rPr>
      <w:noProof/>
    </w:rPr>
  </w:style>
  <w:style w:type="paragraph" w:styleId="BalloonText">
    <w:name w:val="Balloon Text"/>
    <w:basedOn w:val="Normal"/>
    <w:link w:val="BalloonTextChar"/>
    <w:uiPriority w:val="99"/>
    <w:semiHidden/>
    <w:unhideWhenUsed/>
    <w:rsid w:val="00812216"/>
    <w:rPr>
      <w:sz w:val="18"/>
      <w:szCs w:val="18"/>
    </w:rPr>
  </w:style>
  <w:style w:type="character" w:customStyle="1" w:styleId="BalloonTextChar">
    <w:name w:val="Balloon Text Char"/>
    <w:basedOn w:val="DefaultParagraphFont"/>
    <w:link w:val="BalloonText"/>
    <w:uiPriority w:val="99"/>
    <w:semiHidden/>
    <w:rsid w:val="00812216"/>
    <w:rPr>
      <w:sz w:val="18"/>
      <w:szCs w:val="18"/>
    </w:rPr>
  </w:style>
  <w:style w:type="character" w:styleId="CommentReference">
    <w:name w:val="annotation reference"/>
    <w:basedOn w:val="DefaultParagraphFont"/>
    <w:uiPriority w:val="99"/>
    <w:semiHidden/>
    <w:unhideWhenUsed/>
    <w:rsid w:val="008F1DDC"/>
    <w:rPr>
      <w:sz w:val="21"/>
      <w:szCs w:val="21"/>
    </w:rPr>
  </w:style>
  <w:style w:type="paragraph" w:styleId="CommentText">
    <w:name w:val="annotation text"/>
    <w:basedOn w:val="Normal"/>
    <w:link w:val="CommentTextChar"/>
    <w:uiPriority w:val="99"/>
    <w:semiHidden/>
    <w:unhideWhenUsed/>
    <w:rsid w:val="008F1DDC"/>
    <w:pPr>
      <w:jc w:val="left"/>
    </w:pPr>
  </w:style>
  <w:style w:type="character" w:customStyle="1" w:styleId="CommentTextChar">
    <w:name w:val="Comment Text Char"/>
    <w:basedOn w:val="DefaultParagraphFont"/>
    <w:link w:val="CommentText"/>
    <w:uiPriority w:val="99"/>
    <w:semiHidden/>
    <w:rsid w:val="008F1DDC"/>
  </w:style>
  <w:style w:type="paragraph" w:styleId="CommentSubject">
    <w:name w:val="annotation subject"/>
    <w:basedOn w:val="CommentText"/>
    <w:next w:val="CommentText"/>
    <w:link w:val="CommentSubjectChar"/>
    <w:uiPriority w:val="99"/>
    <w:semiHidden/>
    <w:unhideWhenUsed/>
    <w:rsid w:val="008F1DDC"/>
    <w:rPr>
      <w:b/>
      <w:bCs/>
    </w:rPr>
  </w:style>
  <w:style w:type="character" w:customStyle="1" w:styleId="CommentSubjectChar">
    <w:name w:val="Comment Subject Char"/>
    <w:basedOn w:val="CommentTextChar"/>
    <w:link w:val="CommentSubject"/>
    <w:uiPriority w:val="99"/>
    <w:semiHidden/>
    <w:rsid w:val="008F1DDC"/>
    <w:rPr>
      <w:b/>
      <w:bCs/>
    </w:rPr>
  </w:style>
  <w:style w:type="paragraph" w:styleId="Revision">
    <w:name w:val="Revision"/>
    <w:hidden/>
    <w:uiPriority w:val="99"/>
    <w:semiHidden/>
    <w:rsid w:val="008E4DDD"/>
  </w:style>
  <w:style w:type="paragraph" w:styleId="ListParagraph">
    <w:name w:val="List Paragraph"/>
    <w:basedOn w:val="Normal"/>
    <w:uiPriority w:val="34"/>
    <w:qFormat/>
    <w:rsid w:val="00075EFA"/>
    <w:pPr>
      <w:ind w:firstLineChars="200" w:firstLine="420"/>
    </w:pPr>
  </w:style>
  <w:style w:type="paragraph" w:styleId="Caption">
    <w:name w:val="caption"/>
    <w:basedOn w:val="Normal"/>
    <w:next w:val="Normal"/>
    <w:uiPriority w:val="35"/>
    <w:unhideWhenUsed/>
    <w:qFormat/>
    <w:rsid w:val="00340BBC"/>
    <w:pPr>
      <w:widowControl/>
      <w:spacing w:after="200"/>
      <w:jc w:val="left"/>
    </w:pPr>
    <w:rPr>
      <w:rFonts w:asciiTheme="minorHAnsi" w:eastAsiaTheme="minorEastAsia" w:hAnsiTheme="minorHAnsi" w:cstheme="minorBidi"/>
      <w:i/>
      <w:iCs/>
      <w:color w:val="44546A" w:themeColor="text2"/>
      <w:kern w:val="0"/>
      <w:sz w:val="18"/>
      <w:szCs w:val="18"/>
    </w:rPr>
  </w:style>
  <w:style w:type="character" w:styleId="Hyperlink">
    <w:name w:val="Hyperlink"/>
    <w:qFormat/>
    <w:rsid w:val="00447F48"/>
    <w:rPr>
      <w:rFonts w:ascii="Arial" w:hAnsi="Arial" w:cs="Arial" w:hint="default"/>
      <w:color w:val="0000CC"/>
      <w:u w:val="single"/>
    </w:rPr>
  </w:style>
  <w:style w:type="character" w:styleId="PlaceholderText">
    <w:name w:val="Placeholder Text"/>
    <w:basedOn w:val="DefaultParagraphFont"/>
    <w:uiPriority w:val="99"/>
    <w:semiHidden/>
    <w:rsid w:val="00746AA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24636">
      <w:bodyDiv w:val="1"/>
      <w:marLeft w:val="0"/>
      <w:marRight w:val="0"/>
      <w:marTop w:val="0"/>
      <w:marBottom w:val="0"/>
      <w:divBdr>
        <w:top w:val="none" w:sz="0" w:space="0" w:color="auto"/>
        <w:left w:val="none" w:sz="0" w:space="0" w:color="auto"/>
        <w:bottom w:val="none" w:sz="0" w:space="0" w:color="auto"/>
        <w:right w:val="none" w:sz="0" w:space="0" w:color="auto"/>
      </w:divBdr>
    </w:div>
    <w:div w:id="1916544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0.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0.png"/><Relationship Id="rId14" Type="http://schemas.openxmlformats.org/officeDocument/2006/relationships/image" Target="media/image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BF07E4-1691-4098-B032-BD9A2A64DB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19</Pages>
  <Words>10180</Words>
  <Characters>58030</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hulili</dc:creator>
  <cp:keywords/>
  <dc:description/>
  <cp:lastModifiedBy>王 昊昕</cp:lastModifiedBy>
  <cp:revision>15</cp:revision>
  <cp:lastPrinted>2022-12-03T02:38:00Z</cp:lastPrinted>
  <dcterms:created xsi:type="dcterms:W3CDTF">2022-12-06T09:54:00Z</dcterms:created>
  <dcterms:modified xsi:type="dcterms:W3CDTF">2022-12-08T12:06:00Z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